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4F290C" w14:textId="77777777" w:rsidR="00B20356" w:rsidRDefault="00B20356">
      <w:pPr>
        <w:jc w:val="both"/>
        <w:rPr>
          <w:highlight w:val="white"/>
        </w:rPr>
      </w:pPr>
    </w:p>
    <w:p w14:paraId="08E6897B" w14:textId="77777777" w:rsidR="00B20356" w:rsidRDefault="00105373">
      <w:pPr>
        <w:jc w:val="both"/>
        <w:rPr>
          <w:sz w:val="19"/>
          <w:szCs w:val="19"/>
          <w:highlight w:val="white"/>
        </w:rPr>
      </w:pPr>
      <w:r>
        <w:rPr>
          <w:sz w:val="19"/>
          <w:szCs w:val="19"/>
          <w:highlight w:val="white"/>
        </w:rPr>
        <w:t xml:space="preserve"> </w:t>
      </w:r>
    </w:p>
    <w:p w14:paraId="0F34D82D" w14:textId="77777777" w:rsidR="00B20356" w:rsidRDefault="00B20356">
      <w:pPr>
        <w:jc w:val="both"/>
        <w:rPr>
          <w:sz w:val="19"/>
          <w:szCs w:val="19"/>
          <w:highlight w:val="white"/>
        </w:rPr>
      </w:pPr>
    </w:p>
    <w:p w14:paraId="7955FB6E" w14:textId="77777777" w:rsidR="00B20356" w:rsidRDefault="00B20356">
      <w:pPr>
        <w:jc w:val="both"/>
        <w:rPr>
          <w:sz w:val="19"/>
          <w:szCs w:val="19"/>
          <w:highlight w:val="white"/>
        </w:rPr>
      </w:pPr>
    </w:p>
    <w:p w14:paraId="729B96EE" w14:textId="77777777" w:rsidR="00B20356" w:rsidRDefault="00B20356">
      <w:pPr>
        <w:jc w:val="both"/>
        <w:rPr>
          <w:sz w:val="19"/>
          <w:szCs w:val="19"/>
          <w:highlight w:val="white"/>
        </w:rPr>
      </w:pPr>
    </w:p>
    <w:p w14:paraId="55FA1EEC" w14:textId="77777777" w:rsidR="00B20356" w:rsidRDefault="00B20356">
      <w:pPr>
        <w:jc w:val="both"/>
        <w:rPr>
          <w:sz w:val="19"/>
          <w:szCs w:val="19"/>
          <w:highlight w:val="white"/>
        </w:rPr>
      </w:pPr>
    </w:p>
    <w:p w14:paraId="77812450" w14:textId="77777777" w:rsidR="00B20356" w:rsidRDefault="00B20356">
      <w:pPr>
        <w:jc w:val="both"/>
        <w:rPr>
          <w:sz w:val="19"/>
          <w:szCs w:val="19"/>
          <w:highlight w:val="white"/>
        </w:rPr>
      </w:pPr>
    </w:p>
    <w:p w14:paraId="305B1670" w14:textId="77777777" w:rsidR="00B20356" w:rsidRDefault="00105373">
      <w:pPr>
        <w:jc w:val="both"/>
        <w:rPr>
          <w:sz w:val="19"/>
          <w:szCs w:val="19"/>
          <w:highlight w:val="white"/>
        </w:rPr>
      </w:pPr>
      <w:r>
        <w:rPr>
          <w:sz w:val="19"/>
          <w:szCs w:val="19"/>
          <w:highlight w:val="white"/>
        </w:rPr>
        <w:t xml:space="preserve">                                        </w:t>
      </w:r>
      <w:r>
        <w:rPr>
          <w:noProof/>
          <w:sz w:val="19"/>
          <w:szCs w:val="19"/>
          <w:highlight w:val="white"/>
          <w:lang w:val="en-US"/>
        </w:rPr>
        <w:drawing>
          <wp:inline distT="114300" distB="114300" distL="114300" distR="114300" wp14:anchorId="6E70285F" wp14:editId="5FC9C6BC">
            <wp:extent cx="3114675" cy="2619375"/>
            <wp:effectExtent l="0" t="0" r="0" b="0"/>
            <wp:docPr id="1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
                    <a:srcRect/>
                    <a:stretch>
                      <a:fillRect/>
                    </a:stretch>
                  </pic:blipFill>
                  <pic:spPr>
                    <a:xfrm>
                      <a:off x="0" y="0"/>
                      <a:ext cx="3114675" cy="2619375"/>
                    </a:xfrm>
                    <a:prstGeom prst="rect">
                      <a:avLst/>
                    </a:prstGeom>
                    <a:ln/>
                  </pic:spPr>
                </pic:pic>
              </a:graphicData>
            </a:graphic>
          </wp:inline>
        </w:drawing>
      </w:r>
    </w:p>
    <w:p w14:paraId="31788674" w14:textId="77777777" w:rsidR="00B20356" w:rsidRDefault="61E93C77" w:rsidP="61E93C77">
      <w:pPr>
        <w:jc w:val="center"/>
        <w:rPr>
          <w:b/>
          <w:bCs/>
          <w:sz w:val="72"/>
          <w:szCs w:val="72"/>
          <w:highlight w:val="white"/>
        </w:rPr>
      </w:pPr>
      <w:r w:rsidRPr="61E93C77">
        <w:rPr>
          <w:b/>
          <w:bCs/>
          <w:sz w:val="72"/>
          <w:szCs w:val="72"/>
          <w:highlight w:val="white"/>
        </w:rPr>
        <w:t>Your Pickup Game Partner</w:t>
      </w:r>
    </w:p>
    <w:p w14:paraId="77CAD9B8" w14:textId="77777777" w:rsidR="00B20356" w:rsidRDefault="61E93C77">
      <w:pPr>
        <w:jc w:val="center"/>
        <w:rPr>
          <w:sz w:val="36"/>
          <w:szCs w:val="36"/>
          <w:highlight w:val="white"/>
        </w:rPr>
      </w:pPr>
      <w:r w:rsidRPr="61E93C77">
        <w:rPr>
          <w:sz w:val="36"/>
          <w:szCs w:val="36"/>
          <w:highlight w:val="white"/>
        </w:rPr>
        <w:t xml:space="preserve">Mobile and </w:t>
      </w:r>
      <w:proofErr w:type="spellStart"/>
      <w:r w:rsidRPr="61E93C77">
        <w:rPr>
          <w:sz w:val="36"/>
          <w:szCs w:val="36"/>
          <w:highlight w:val="white"/>
        </w:rPr>
        <w:t>IoT</w:t>
      </w:r>
      <w:proofErr w:type="spellEnd"/>
      <w:r w:rsidRPr="61E93C77">
        <w:rPr>
          <w:sz w:val="36"/>
          <w:szCs w:val="36"/>
          <w:highlight w:val="white"/>
        </w:rPr>
        <w:t xml:space="preserve"> Computing Services: 08781/45887</w:t>
      </w:r>
    </w:p>
    <w:p w14:paraId="3C0F4FEB" w14:textId="77777777" w:rsidR="00B20356" w:rsidRDefault="00105373">
      <w:pPr>
        <w:jc w:val="both"/>
        <w:rPr>
          <w:sz w:val="28"/>
          <w:szCs w:val="28"/>
          <w:highlight w:val="white"/>
        </w:rPr>
      </w:pPr>
      <w:r>
        <w:rPr>
          <w:sz w:val="28"/>
          <w:szCs w:val="28"/>
          <w:highlight w:val="white"/>
        </w:rPr>
        <w:t xml:space="preserve">     </w:t>
      </w:r>
    </w:p>
    <w:p w14:paraId="3279CFC0" w14:textId="77777777" w:rsidR="00B20356" w:rsidRDefault="00105373">
      <w:pPr>
        <w:jc w:val="both"/>
        <w:rPr>
          <w:sz w:val="28"/>
          <w:szCs w:val="28"/>
          <w:highlight w:val="white"/>
        </w:rPr>
      </w:pPr>
      <w:r>
        <w:rPr>
          <w:sz w:val="28"/>
          <w:szCs w:val="28"/>
          <w:highlight w:val="white"/>
        </w:rPr>
        <w:t xml:space="preserve">             </w:t>
      </w:r>
    </w:p>
    <w:p w14:paraId="0623C960" w14:textId="77777777" w:rsidR="00B20356" w:rsidRDefault="00105373">
      <w:pPr>
        <w:jc w:val="both"/>
        <w:rPr>
          <w:sz w:val="48"/>
          <w:szCs w:val="48"/>
          <w:highlight w:val="white"/>
        </w:rPr>
      </w:pPr>
      <w:r>
        <w:rPr>
          <w:sz w:val="48"/>
          <w:szCs w:val="48"/>
          <w:highlight w:val="white"/>
        </w:rPr>
        <w:t xml:space="preserve">                    </w:t>
      </w:r>
    </w:p>
    <w:p w14:paraId="25F12C70" w14:textId="77777777" w:rsidR="00B20356" w:rsidRDefault="61E93C77" w:rsidP="61E93C77">
      <w:pPr>
        <w:jc w:val="both"/>
        <w:rPr>
          <w:b/>
          <w:bCs/>
          <w:sz w:val="28"/>
          <w:szCs w:val="28"/>
          <w:highlight w:val="white"/>
        </w:rPr>
      </w:pPr>
      <w:r w:rsidRPr="61E93C77">
        <w:rPr>
          <w:sz w:val="48"/>
          <w:szCs w:val="48"/>
          <w:highlight w:val="white"/>
        </w:rPr>
        <w:t xml:space="preserve">                                                     </w:t>
      </w:r>
      <w:r w:rsidRPr="61E93C77">
        <w:rPr>
          <w:b/>
          <w:bCs/>
          <w:sz w:val="28"/>
          <w:szCs w:val="28"/>
          <w:highlight w:val="white"/>
        </w:rPr>
        <w:t>Team Members:</w:t>
      </w:r>
    </w:p>
    <w:p w14:paraId="30427FE2" w14:textId="1102B57D" w:rsidR="00B20356" w:rsidRDefault="538C4234" w:rsidP="07BC82B3">
      <w:pPr>
        <w:jc w:val="both"/>
        <w:rPr>
          <w:sz w:val="24"/>
          <w:szCs w:val="24"/>
          <w:highlight w:val="white"/>
          <w:rPrChange w:id="0" w:author="Guest User" w:date="2018-05-04T00:00:00Z">
            <w:rPr>
              <w:sz w:val="28"/>
              <w:szCs w:val="28"/>
              <w:highlight w:val="white"/>
            </w:rPr>
          </w:rPrChange>
        </w:rPr>
      </w:pPr>
      <w:r w:rsidRPr="538C4234">
        <w:rPr>
          <w:b/>
          <w:bCs/>
          <w:sz w:val="28"/>
          <w:szCs w:val="28"/>
          <w:highlight w:val="white"/>
        </w:rPr>
        <w:t xml:space="preserve">                                                                                     </w:t>
      </w:r>
      <w:del w:id="1" w:author="周 媛媛" w:date="2018-05-05T15:06:00Z">
        <w:r w:rsidRPr="538C4234" w:rsidDel="00B54EC5">
          <w:rPr>
            <w:b/>
            <w:bCs/>
            <w:sz w:val="28"/>
            <w:szCs w:val="28"/>
            <w:highlight w:val="white"/>
          </w:rPr>
          <w:delText xml:space="preserve">          </w:delText>
        </w:r>
      </w:del>
      <w:ins w:id="2" w:author="Guest User" w:date="2018-05-04T02:59:00Z">
        <w:del w:id="3" w:author="周 媛媛" w:date="2018-05-05T15:06:00Z">
          <w:r w:rsidDel="00B54EC5">
            <w:delText xml:space="preserve"> </w:delText>
          </w:r>
        </w:del>
      </w:ins>
      <w:proofErr w:type="spellStart"/>
      <w:ins w:id="4" w:author="周 媛媛" w:date="2018-05-05T15:07:00Z">
        <w:r w:rsidR="00B54EC5">
          <w:t>T</w:t>
        </w:r>
      </w:ins>
      <w:del w:id="5" w:author="周 媛媛" w:date="2018-05-05T15:07:00Z">
        <w:r w:rsidDel="00B54EC5">
          <w:delText>T</w:delText>
        </w:r>
      </w:del>
      <w:r>
        <w:t>ianyu</w:t>
      </w:r>
      <w:proofErr w:type="spellEnd"/>
      <w:r>
        <w:t xml:space="preserve"> Li (tl1)</w:t>
      </w:r>
    </w:p>
    <w:p w14:paraId="0230C79D" w14:textId="2C7B4B41" w:rsidR="00B20356" w:rsidRDefault="538C4234" w:rsidP="07BC82B3">
      <w:pPr>
        <w:jc w:val="both"/>
        <w:rPr>
          <w:sz w:val="24"/>
          <w:szCs w:val="24"/>
          <w:highlight w:val="white"/>
          <w:rPrChange w:id="6" w:author="Guest User" w:date="2018-05-04T00:00:00Z">
            <w:rPr>
              <w:sz w:val="28"/>
              <w:szCs w:val="28"/>
              <w:highlight w:val="white"/>
            </w:rPr>
          </w:rPrChange>
        </w:rPr>
      </w:pPr>
      <w:r w:rsidRPr="538C4234">
        <w:rPr>
          <w:sz w:val="24"/>
          <w:szCs w:val="24"/>
          <w:highlight w:val="white"/>
          <w:rPrChange w:id="7" w:author="Guest User" w:date="2018-05-04T02:52:00Z">
            <w:rPr>
              <w:sz w:val="28"/>
              <w:szCs w:val="28"/>
              <w:highlight w:val="white"/>
            </w:rPr>
          </w:rPrChange>
        </w:rPr>
        <w:t xml:space="preserve">                                                               </w:t>
      </w:r>
      <w:del w:id="8" w:author="Guest User" w:date="2018-05-04T02:50:00Z">
        <w:r>
          <w:delText xml:space="preserve">              </w:delText>
        </w:r>
      </w:del>
      <w:ins w:id="9" w:author="Guest User" w:date="2018-05-04T02:57:00Z">
        <w:r>
          <w:t xml:space="preserve">                   </w:t>
        </w:r>
      </w:ins>
      <w:ins w:id="10" w:author="周 媛媛" w:date="2018-05-05T15:06:00Z">
        <w:r w:rsidR="00B54EC5">
          <w:t xml:space="preserve">                     </w:t>
        </w:r>
      </w:ins>
      <w:ins w:id="11" w:author="Guest User" w:date="2018-05-04T02:57:00Z">
        <w:del w:id="12" w:author="周 媛媛" w:date="2018-05-05T15:06:00Z">
          <w:r w:rsidDel="00B54EC5">
            <w:delText xml:space="preserve"> </w:delText>
          </w:r>
        </w:del>
      </w:ins>
      <w:proofErr w:type="spellStart"/>
      <w:r w:rsidRPr="538C4234">
        <w:rPr>
          <w:sz w:val="24"/>
          <w:szCs w:val="24"/>
          <w:highlight w:val="white"/>
          <w:rPrChange w:id="13" w:author="Guest User" w:date="2018-05-04T02:52:00Z">
            <w:rPr>
              <w:sz w:val="28"/>
              <w:szCs w:val="28"/>
              <w:highlight w:val="white"/>
            </w:rPr>
          </w:rPrChange>
        </w:rPr>
        <w:t>Yizhuan</w:t>
      </w:r>
      <w:proofErr w:type="spellEnd"/>
      <w:r w:rsidRPr="538C4234">
        <w:rPr>
          <w:sz w:val="24"/>
          <w:szCs w:val="24"/>
          <w:highlight w:val="white"/>
          <w:rPrChange w:id="14" w:author="Guest User" w:date="2018-05-04T02:52:00Z">
            <w:rPr>
              <w:sz w:val="28"/>
              <w:szCs w:val="28"/>
              <w:highlight w:val="white"/>
            </w:rPr>
          </w:rPrChange>
        </w:rPr>
        <w:t xml:space="preserve"> Jiang(</w:t>
      </w:r>
      <w:proofErr w:type="spellStart"/>
      <w:r w:rsidRPr="538C4234">
        <w:rPr>
          <w:sz w:val="24"/>
          <w:szCs w:val="24"/>
          <w:highlight w:val="white"/>
          <w:rPrChange w:id="15" w:author="Guest User" w:date="2018-05-04T02:52:00Z">
            <w:rPr>
              <w:sz w:val="28"/>
              <w:szCs w:val="28"/>
              <w:highlight w:val="white"/>
            </w:rPr>
          </w:rPrChange>
        </w:rPr>
        <w:t>yizhuangj</w:t>
      </w:r>
      <w:proofErr w:type="spellEnd"/>
      <w:r w:rsidRPr="538C4234">
        <w:rPr>
          <w:sz w:val="24"/>
          <w:szCs w:val="24"/>
          <w:highlight w:val="white"/>
          <w:rPrChange w:id="16" w:author="Guest User" w:date="2018-05-04T02:52:00Z">
            <w:rPr>
              <w:sz w:val="28"/>
              <w:szCs w:val="28"/>
              <w:highlight w:val="white"/>
            </w:rPr>
          </w:rPrChange>
        </w:rPr>
        <w:t xml:space="preserve">)   </w:t>
      </w:r>
    </w:p>
    <w:p w14:paraId="24668297" w14:textId="0A708D8A" w:rsidR="00B20356" w:rsidRDefault="538C4234" w:rsidP="07BC82B3">
      <w:pPr>
        <w:jc w:val="both"/>
        <w:rPr>
          <w:sz w:val="24"/>
          <w:szCs w:val="24"/>
          <w:highlight w:val="white"/>
          <w:rPrChange w:id="17" w:author="Guest User" w:date="2018-05-04T00:00:00Z">
            <w:rPr>
              <w:sz w:val="28"/>
              <w:szCs w:val="28"/>
              <w:highlight w:val="white"/>
            </w:rPr>
          </w:rPrChange>
        </w:rPr>
      </w:pPr>
      <w:r>
        <w:t xml:space="preserve">                                                                         </w:t>
      </w:r>
      <w:ins w:id="18" w:author="Guest User" w:date="2018-05-04T02:57:00Z">
        <w:r>
          <w:t xml:space="preserve">  </w:t>
        </w:r>
      </w:ins>
      <w:ins w:id="19" w:author="Guest User" w:date="2018-05-04T02:59:00Z">
        <w:r>
          <w:t xml:space="preserve">                </w:t>
        </w:r>
      </w:ins>
      <w:ins w:id="20" w:author="周 媛媛" w:date="2018-05-05T15:06:00Z">
        <w:r w:rsidR="00B54EC5">
          <w:t xml:space="preserve">                  </w:t>
        </w:r>
      </w:ins>
      <w:proofErr w:type="spellStart"/>
      <w:r w:rsidRPr="538C4234">
        <w:rPr>
          <w:sz w:val="24"/>
          <w:szCs w:val="24"/>
          <w:highlight w:val="white"/>
        </w:rPr>
        <w:t>Y</w:t>
      </w:r>
      <w:r>
        <w:t>uanyuan</w:t>
      </w:r>
      <w:proofErr w:type="spellEnd"/>
      <w:r>
        <w:t xml:space="preserve"> Zhou (</w:t>
      </w:r>
      <w:proofErr w:type="spellStart"/>
      <w:r>
        <w:t>yuanyuaz</w:t>
      </w:r>
      <w:proofErr w:type="spellEnd"/>
      <w:r w:rsidRPr="538C4234">
        <w:rPr>
          <w:sz w:val="24"/>
          <w:szCs w:val="24"/>
          <w:highlight w:val="white"/>
        </w:rPr>
        <w:t>)</w:t>
      </w:r>
    </w:p>
    <w:p w14:paraId="0BACA950" w14:textId="74985443" w:rsidR="00B20356" w:rsidRDefault="538C4234" w:rsidP="07BC82B3">
      <w:pPr>
        <w:jc w:val="both"/>
        <w:rPr>
          <w:sz w:val="24"/>
          <w:szCs w:val="24"/>
          <w:highlight w:val="white"/>
          <w:rPrChange w:id="21" w:author="Guest User" w:date="2018-05-04T00:00:00Z">
            <w:rPr>
              <w:sz w:val="28"/>
              <w:szCs w:val="28"/>
              <w:highlight w:val="white"/>
            </w:rPr>
          </w:rPrChange>
        </w:rPr>
      </w:pPr>
      <w:r w:rsidRPr="538C4234">
        <w:rPr>
          <w:sz w:val="24"/>
          <w:szCs w:val="24"/>
          <w:highlight w:val="white"/>
          <w:rPrChange w:id="22" w:author="Guest User" w:date="2018-05-04T02:52:00Z">
            <w:rPr>
              <w:sz w:val="28"/>
              <w:szCs w:val="28"/>
              <w:highlight w:val="white"/>
            </w:rPr>
          </w:rPrChange>
        </w:rPr>
        <w:t xml:space="preserve">                                                                              </w:t>
      </w:r>
      <w:ins w:id="23" w:author="Guest User" w:date="2018-05-04T02:59:00Z">
        <w:r>
          <w:t xml:space="preserve">                  </w:t>
        </w:r>
      </w:ins>
      <w:ins w:id="24" w:author="周 媛媛" w:date="2018-05-05T15:06:00Z">
        <w:r w:rsidR="00B54EC5">
          <w:t xml:space="preserve">      </w:t>
        </w:r>
      </w:ins>
      <w:r w:rsidRPr="538C4234">
        <w:rPr>
          <w:sz w:val="24"/>
          <w:szCs w:val="24"/>
          <w:highlight w:val="white"/>
          <w:rPrChange w:id="25" w:author="Guest User" w:date="2018-05-04T02:52:00Z">
            <w:rPr>
              <w:sz w:val="28"/>
              <w:szCs w:val="28"/>
              <w:highlight w:val="white"/>
            </w:rPr>
          </w:rPrChange>
        </w:rPr>
        <w:t>Radhika Singh(</w:t>
      </w:r>
      <w:proofErr w:type="spellStart"/>
      <w:r w:rsidRPr="538C4234">
        <w:rPr>
          <w:sz w:val="24"/>
          <w:szCs w:val="24"/>
          <w:highlight w:val="white"/>
          <w:rPrChange w:id="26" w:author="Guest User" w:date="2018-05-04T02:52:00Z">
            <w:rPr>
              <w:sz w:val="28"/>
              <w:szCs w:val="28"/>
              <w:highlight w:val="white"/>
            </w:rPr>
          </w:rPrChange>
        </w:rPr>
        <w:t>radhikas</w:t>
      </w:r>
      <w:proofErr w:type="spellEnd"/>
      <w:r w:rsidRPr="538C4234">
        <w:rPr>
          <w:sz w:val="24"/>
          <w:szCs w:val="24"/>
          <w:highlight w:val="white"/>
          <w:rPrChange w:id="27" w:author="Guest User" w:date="2018-05-04T02:52:00Z">
            <w:rPr>
              <w:sz w:val="28"/>
              <w:szCs w:val="28"/>
              <w:highlight w:val="white"/>
            </w:rPr>
          </w:rPrChange>
        </w:rPr>
        <w:t>)</w:t>
      </w:r>
    </w:p>
    <w:p w14:paraId="79E80CFE" w14:textId="77777777" w:rsidR="00B20356" w:rsidRDefault="00B20356">
      <w:pPr>
        <w:jc w:val="both"/>
        <w:rPr>
          <w:sz w:val="28"/>
          <w:szCs w:val="28"/>
          <w:highlight w:val="white"/>
        </w:rPr>
      </w:pPr>
    </w:p>
    <w:p w14:paraId="56476F8C" w14:textId="77777777" w:rsidR="00B20356" w:rsidRDefault="00B20356">
      <w:pPr>
        <w:jc w:val="both"/>
        <w:rPr>
          <w:sz w:val="28"/>
          <w:szCs w:val="28"/>
          <w:highlight w:val="white"/>
        </w:rPr>
      </w:pPr>
    </w:p>
    <w:p w14:paraId="0D8F30B1" w14:textId="77777777" w:rsidR="00B20356" w:rsidRDefault="00B20356">
      <w:pPr>
        <w:jc w:val="both"/>
        <w:rPr>
          <w:sz w:val="28"/>
          <w:szCs w:val="28"/>
          <w:highlight w:val="white"/>
        </w:rPr>
      </w:pPr>
    </w:p>
    <w:p w14:paraId="494BC02E" w14:textId="09B6A94B" w:rsidR="00B20356" w:rsidRDefault="00B20356">
      <w:pPr>
        <w:jc w:val="both"/>
        <w:rPr>
          <w:ins w:id="28" w:author="周 媛媛" w:date="2018-05-05T15:08:00Z"/>
          <w:sz w:val="28"/>
          <w:szCs w:val="28"/>
          <w:highlight w:val="white"/>
        </w:rPr>
      </w:pPr>
    </w:p>
    <w:p w14:paraId="7B3E5C4A" w14:textId="77777777" w:rsidR="00B54EC5" w:rsidRDefault="00B54EC5">
      <w:pPr>
        <w:jc w:val="both"/>
        <w:rPr>
          <w:ins w:id="29" w:author="周 媛媛" w:date="2018-05-05T15:08:00Z"/>
          <w:sz w:val="28"/>
          <w:szCs w:val="28"/>
          <w:highlight w:val="white"/>
        </w:rPr>
      </w:pPr>
    </w:p>
    <w:p w14:paraId="22677D8B" w14:textId="77777777" w:rsidR="00B54EC5" w:rsidRDefault="00B54EC5">
      <w:pPr>
        <w:jc w:val="both"/>
        <w:rPr>
          <w:ins w:id="30" w:author="周 媛媛" w:date="2018-05-05T15:08:00Z"/>
          <w:sz w:val="28"/>
          <w:szCs w:val="28"/>
          <w:highlight w:val="white"/>
        </w:rPr>
      </w:pPr>
    </w:p>
    <w:p w14:paraId="7747FE4E" w14:textId="77777777" w:rsidR="00B54EC5" w:rsidRDefault="00B54EC5">
      <w:pPr>
        <w:jc w:val="both"/>
        <w:rPr>
          <w:ins w:id="31" w:author="周 媛媛" w:date="2018-05-05T15:08:00Z"/>
          <w:sz w:val="28"/>
          <w:szCs w:val="28"/>
          <w:highlight w:val="white"/>
        </w:rPr>
      </w:pPr>
    </w:p>
    <w:p w14:paraId="1FF3FB1C" w14:textId="77777777" w:rsidR="00B54EC5" w:rsidRDefault="00B54EC5">
      <w:pPr>
        <w:jc w:val="both"/>
        <w:rPr>
          <w:sz w:val="28"/>
          <w:szCs w:val="28"/>
          <w:highlight w:val="white"/>
        </w:rPr>
      </w:pPr>
    </w:p>
    <w:p w14:paraId="7A18824B" w14:textId="77777777" w:rsidR="00B20356" w:rsidRDefault="61E93C77" w:rsidP="61E93C77">
      <w:pPr>
        <w:jc w:val="both"/>
        <w:rPr>
          <w:b/>
          <w:bCs/>
          <w:sz w:val="36"/>
          <w:szCs w:val="36"/>
          <w:highlight w:val="white"/>
        </w:rPr>
      </w:pPr>
      <w:r w:rsidRPr="61E93C77">
        <w:rPr>
          <w:b/>
          <w:bCs/>
          <w:sz w:val="36"/>
          <w:szCs w:val="36"/>
          <w:highlight w:val="white"/>
        </w:rPr>
        <w:t>Table Of Contents</w:t>
      </w:r>
    </w:p>
    <w:p w14:paraId="194B726E" w14:textId="77777777" w:rsidR="00B20356" w:rsidRDefault="00B20356">
      <w:pPr>
        <w:jc w:val="both"/>
        <w:rPr>
          <w:sz w:val="28"/>
          <w:szCs w:val="28"/>
          <w:highlight w:val="white"/>
        </w:rPr>
      </w:pPr>
    </w:p>
    <w:p w14:paraId="7E71B11C" w14:textId="77777777" w:rsidR="00B20356" w:rsidRDefault="61E93C77">
      <w:pPr>
        <w:spacing w:line="360" w:lineRule="auto"/>
        <w:jc w:val="both"/>
        <w:rPr>
          <w:sz w:val="28"/>
          <w:szCs w:val="28"/>
          <w:highlight w:val="white"/>
        </w:rPr>
      </w:pPr>
      <w:r w:rsidRPr="61E93C77">
        <w:rPr>
          <w:sz w:val="28"/>
          <w:szCs w:val="28"/>
          <w:highlight w:val="white"/>
        </w:rPr>
        <w:t>Acknowledgement……………………………………………………….2</w:t>
      </w:r>
    </w:p>
    <w:p w14:paraId="6AA4867D" w14:textId="77777777" w:rsidR="00B20356" w:rsidRDefault="61E93C77">
      <w:pPr>
        <w:spacing w:line="360" w:lineRule="auto"/>
        <w:jc w:val="both"/>
        <w:rPr>
          <w:sz w:val="28"/>
          <w:szCs w:val="28"/>
          <w:highlight w:val="white"/>
        </w:rPr>
      </w:pPr>
      <w:r w:rsidRPr="61E93C77">
        <w:rPr>
          <w:sz w:val="28"/>
          <w:szCs w:val="28"/>
          <w:highlight w:val="white"/>
        </w:rPr>
        <w:t>Executive Summary……………………………………………………..3</w:t>
      </w:r>
    </w:p>
    <w:p w14:paraId="44C86B69" w14:textId="77777777" w:rsidR="00B20356" w:rsidRDefault="61E93C77">
      <w:pPr>
        <w:spacing w:line="360" w:lineRule="auto"/>
        <w:rPr>
          <w:sz w:val="28"/>
          <w:szCs w:val="28"/>
          <w:highlight w:val="white"/>
        </w:rPr>
      </w:pPr>
      <w:r w:rsidRPr="61E93C77">
        <w:rPr>
          <w:sz w:val="28"/>
          <w:szCs w:val="28"/>
          <w:highlight w:val="white"/>
        </w:rPr>
        <w:t>Introduction……………………………………………………………….4</w:t>
      </w:r>
    </w:p>
    <w:p w14:paraId="57CD7A9A" w14:textId="77777777" w:rsidR="00B20356" w:rsidRDefault="61E93C77">
      <w:pPr>
        <w:spacing w:line="360" w:lineRule="auto"/>
        <w:rPr>
          <w:sz w:val="28"/>
          <w:szCs w:val="28"/>
          <w:highlight w:val="white"/>
        </w:rPr>
      </w:pPr>
      <w:r w:rsidRPr="61E93C77">
        <w:rPr>
          <w:sz w:val="28"/>
          <w:szCs w:val="28"/>
          <w:highlight w:val="white"/>
        </w:rPr>
        <w:t>Product Overview………………………………………………………..5</w:t>
      </w:r>
    </w:p>
    <w:p w14:paraId="00E54F86" w14:textId="77777777" w:rsidR="00B20356" w:rsidRDefault="61E93C77">
      <w:pPr>
        <w:spacing w:line="360" w:lineRule="auto"/>
        <w:rPr>
          <w:sz w:val="28"/>
          <w:szCs w:val="28"/>
          <w:highlight w:val="white"/>
        </w:rPr>
      </w:pPr>
      <w:r w:rsidRPr="61E93C77">
        <w:rPr>
          <w:sz w:val="28"/>
          <w:szCs w:val="28"/>
          <w:highlight w:val="white"/>
        </w:rPr>
        <w:t>Motivation………………………………………………………………..10</w:t>
      </w:r>
    </w:p>
    <w:p w14:paraId="51D1BFB1" w14:textId="640D1CC0" w:rsidR="00E945A7" w:rsidRDefault="61E93C77">
      <w:pPr>
        <w:spacing w:line="360" w:lineRule="auto"/>
        <w:jc w:val="both"/>
        <w:rPr>
          <w:sz w:val="28"/>
          <w:szCs w:val="28"/>
          <w:highlight w:val="white"/>
        </w:rPr>
      </w:pPr>
      <w:r w:rsidRPr="61E93C77">
        <w:rPr>
          <w:sz w:val="28"/>
          <w:szCs w:val="28"/>
          <w:highlight w:val="white"/>
        </w:rPr>
        <w:t>Revenue Model………………………………………………………....</w:t>
      </w:r>
      <w:ins w:id="32" w:author="周 媛媛" w:date="2018-05-05T15:59:00Z">
        <w:r w:rsidR="00EA1CB8">
          <w:rPr>
            <w:sz w:val="28"/>
            <w:szCs w:val="28"/>
            <w:highlight w:val="white"/>
          </w:rPr>
          <w:t>19</w:t>
        </w:r>
      </w:ins>
      <w:del w:id="33" w:author="周 媛媛" w:date="2018-05-05T15:59:00Z">
        <w:r w:rsidRPr="61E93C77" w:rsidDel="00EA1CB8">
          <w:rPr>
            <w:sz w:val="28"/>
            <w:szCs w:val="28"/>
            <w:highlight w:val="white"/>
          </w:rPr>
          <w:delText>20</w:delText>
        </w:r>
      </w:del>
    </w:p>
    <w:p w14:paraId="43A4E3BB" w14:textId="6614E73C" w:rsidR="00B20356" w:rsidRDefault="61E93C77">
      <w:pPr>
        <w:spacing w:line="360" w:lineRule="auto"/>
        <w:rPr>
          <w:sz w:val="28"/>
          <w:szCs w:val="28"/>
          <w:highlight w:val="white"/>
        </w:rPr>
      </w:pPr>
      <w:r w:rsidRPr="61E93C77">
        <w:rPr>
          <w:sz w:val="28"/>
          <w:szCs w:val="28"/>
          <w:highlight w:val="white"/>
        </w:rPr>
        <w:t>User Interface: Paper Prototyping…………………………………….2</w:t>
      </w:r>
      <w:ins w:id="34" w:author="周 媛媛" w:date="2018-05-05T16:00:00Z">
        <w:r w:rsidR="00EA1CB8">
          <w:rPr>
            <w:sz w:val="28"/>
            <w:szCs w:val="28"/>
            <w:highlight w:val="white"/>
          </w:rPr>
          <w:t>0</w:t>
        </w:r>
      </w:ins>
      <w:del w:id="35" w:author="周 媛媛" w:date="2018-05-05T16:00:00Z">
        <w:r w:rsidRPr="61E93C77" w:rsidDel="00EA1CB8">
          <w:rPr>
            <w:sz w:val="28"/>
            <w:szCs w:val="28"/>
            <w:highlight w:val="white"/>
          </w:rPr>
          <w:delText>1</w:delText>
        </w:r>
      </w:del>
    </w:p>
    <w:p w14:paraId="1F32E8FD" w14:textId="4AF7E1CE" w:rsidR="00E945A7" w:rsidRDefault="61E93C77">
      <w:pPr>
        <w:spacing w:line="360" w:lineRule="auto"/>
        <w:rPr>
          <w:ins w:id="36" w:author="周 媛媛" w:date="2018-05-05T15:43:00Z"/>
          <w:sz w:val="28"/>
          <w:szCs w:val="28"/>
          <w:highlight w:val="white"/>
        </w:rPr>
      </w:pPr>
      <w:r w:rsidRPr="61E93C77">
        <w:rPr>
          <w:sz w:val="28"/>
          <w:szCs w:val="28"/>
          <w:highlight w:val="white"/>
        </w:rPr>
        <w:t>User Interface: Refined………………………………………………...2</w:t>
      </w:r>
      <w:ins w:id="37" w:author="周 媛媛" w:date="2018-05-05T16:00:00Z">
        <w:r w:rsidR="00EA1CB8">
          <w:rPr>
            <w:sz w:val="28"/>
            <w:szCs w:val="28"/>
            <w:highlight w:val="white"/>
          </w:rPr>
          <w:t>7</w:t>
        </w:r>
      </w:ins>
      <w:del w:id="38" w:author="周 媛媛" w:date="2018-05-05T16:00:00Z">
        <w:r w:rsidRPr="61E93C77" w:rsidDel="00EA1CB8">
          <w:rPr>
            <w:sz w:val="28"/>
            <w:szCs w:val="28"/>
            <w:highlight w:val="white"/>
          </w:rPr>
          <w:delText>8</w:delText>
        </w:r>
      </w:del>
    </w:p>
    <w:p w14:paraId="6AB0E44A" w14:textId="3617C85F" w:rsidR="00E945A7" w:rsidRPr="00E945A7" w:rsidRDefault="00E945A7" w:rsidP="00E945A7">
      <w:pPr>
        <w:spacing w:line="360" w:lineRule="auto"/>
        <w:jc w:val="both"/>
        <w:rPr>
          <w:ins w:id="39" w:author="周 媛媛" w:date="2018-05-05T15:44:00Z"/>
          <w:sz w:val="28"/>
          <w:szCs w:val="28"/>
          <w:highlight w:val="white"/>
          <w:rPrChange w:id="40" w:author="周 媛媛" w:date="2018-05-05T15:45:00Z">
            <w:rPr>
              <w:ins w:id="41" w:author="周 媛媛" w:date="2018-05-05T15:44:00Z"/>
              <w:b/>
              <w:sz w:val="36"/>
              <w:szCs w:val="36"/>
              <w:highlight w:val="white"/>
            </w:rPr>
          </w:rPrChange>
        </w:rPr>
      </w:pPr>
      <w:ins w:id="42" w:author="周 媛媛" w:date="2018-05-05T15:44:00Z">
        <w:r w:rsidRPr="00E945A7">
          <w:rPr>
            <w:sz w:val="28"/>
            <w:szCs w:val="28"/>
            <w:rPrChange w:id="43" w:author="周 媛媛" w:date="2018-05-05T15:45:00Z">
              <w:rPr>
                <w:b/>
                <w:sz w:val="36"/>
                <w:szCs w:val="36"/>
              </w:rPr>
            </w:rPrChange>
          </w:rPr>
          <w:t>Usability Evaluation</w:t>
        </w:r>
      </w:ins>
      <w:ins w:id="44" w:author="周 媛媛" w:date="2018-05-05T15:45:00Z">
        <w:r w:rsidRPr="00E945A7">
          <w:rPr>
            <w:sz w:val="28"/>
            <w:szCs w:val="28"/>
            <w:rPrChange w:id="45" w:author="周 媛媛" w:date="2018-05-05T15:45:00Z">
              <w:rPr>
                <w:b/>
                <w:sz w:val="28"/>
                <w:szCs w:val="28"/>
              </w:rPr>
            </w:rPrChange>
          </w:rPr>
          <w:t>…………………………………………………</w:t>
        </w:r>
      </w:ins>
      <w:ins w:id="46" w:author="周 媛媛" w:date="2018-05-05T15:51:00Z">
        <w:r w:rsidR="001C421B">
          <w:rPr>
            <w:sz w:val="28"/>
            <w:szCs w:val="28"/>
          </w:rPr>
          <w:t>….3</w:t>
        </w:r>
        <w:r w:rsidR="00EA1CB8">
          <w:rPr>
            <w:sz w:val="28"/>
            <w:szCs w:val="28"/>
          </w:rPr>
          <w:t>7</w:t>
        </w:r>
      </w:ins>
    </w:p>
    <w:p w14:paraId="1D18EA3F" w14:textId="5090BA6B" w:rsidR="00E945A7" w:rsidRDefault="00E945A7">
      <w:pPr>
        <w:spacing w:line="360" w:lineRule="auto"/>
        <w:rPr>
          <w:sz w:val="28"/>
          <w:szCs w:val="28"/>
          <w:highlight w:val="white"/>
        </w:rPr>
      </w:pPr>
      <w:ins w:id="47" w:author="周 媛媛" w:date="2018-05-05T15:45:00Z">
        <w:r>
          <w:rPr>
            <w:sz w:val="28"/>
            <w:szCs w:val="28"/>
            <w:highlight w:val="white"/>
          </w:rPr>
          <w:t>User  Interface: Refined2……………………………………………</w:t>
        </w:r>
      </w:ins>
      <w:ins w:id="48" w:author="周 媛媛" w:date="2018-05-05T15:51:00Z">
        <w:r w:rsidR="001C421B">
          <w:rPr>
            <w:sz w:val="28"/>
            <w:szCs w:val="28"/>
            <w:highlight w:val="white"/>
          </w:rPr>
          <w:t>…</w:t>
        </w:r>
      </w:ins>
      <w:ins w:id="49" w:author="周 媛媛" w:date="2018-05-05T16:00:00Z">
        <w:r w:rsidR="00EA1CB8">
          <w:rPr>
            <w:sz w:val="28"/>
            <w:szCs w:val="28"/>
            <w:highlight w:val="white"/>
          </w:rPr>
          <w:t>39</w:t>
        </w:r>
      </w:ins>
    </w:p>
    <w:p w14:paraId="3F75783D" w14:textId="1EB620D6" w:rsidR="00B20356" w:rsidRDefault="61E93C77">
      <w:pPr>
        <w:spacing w:line="360" w:lineRule="auto"/>
        <w:rPr>
          <w:sz w:val="28"/>
          <w:szCs w:val="28"/>
          <w:highlight w:val="white"/>
        </w:rPr>
      </w:pPr>
      <w:r w:rsidRPr="61E93C77">
        <w:rPr>
          <w:sz w:val="28"/>
          <w:szCs w:val="28"/>
          <w:highlight w:val="white"/>
        </w:rPr>
        <w:t>Architecture……………………………………………………………...</w:t>
      </w:r>
      <w:ins w:id="50" w:author="周 媛媛" w:date="2018-05-05T15:52:00Z">
        <w:r w:rsidR="00EA1CB8">
          <w:rPr>
            <w:sz w:val="28"/>
            <w:szCs w:val="28"/>
            <w:highlight w:val="white"/>
          </w:rPr>
          <w:t>51</w:t>
        </w:r>
      </w:ins>
      <w:del w:id="51" w:author="周 媛媛" w:date="2018-05-05T15:52:00Z">
        <w:r w:rsidRPr="61E93C77" w:rsidDel="001C421B">
          <w:rPr>
            <w:sz w:val="28"/>
            <w:szCs w:val="28"/>
            <w:highlight w:val="white"/>
          </w:rPr>
          <w:delText>38</w:delText>
        </w:r>
      </w:del>
    </w:p>
    <w:p w14:paraId="18929D7F" w14:textId="133B7B40" w:rsidR="00B20356" w:rsidRDefault="61E93C77">
      <w:pPr>
        <w:spacing w:line="360" w:lineRule="auto"/>
        <w:rPr>
          <w:sz w:val="28"/>
          <w:szCs w:val="28"/>
          <w:highlight w:val="white"/>
        </w:rPr>
      </w:pPr>
      <w:r w:rsidRPr="61E93C77">
        <w:rPr>
          <w:sz w:val="28"/>
          <w:szCs w:val="28"/>
          <w:highlight w:val="white"/>
        </w:rPr>
        <w:t>Privacy and Security……………………………………………………</w:t>
      </w:r>
      <w:ins w:id="52" w:author="周 媛媛" w:date="2018-05-05T15:52:00Z">
        <w:r w:rsidR="00EA1CB8">
          <w:rPr>
            <w:sz w:val="28"/>
            <w:szCs w:val="28"/>
            <w:highlight w:val="white"/>
          </w:rPr>
          <w:t>53</w:t>
        </w:r>
      </w:ins>
      <w:del w:id="53" w:author="周 媛媛" w:date="2018-05-05T15:52:00Z">
        <w:r w:rsidRPr="61E93C77" w:rsidDel="001C421B">
          <w:rPr>
            <w:sz w:val="28"/>
            <w:szCs w:val="28"/>
            <w:highlight w:val="white"/>
          </w:rPr>
          <w:delText>40</w:delText>
        </w:r>
      </w:del>
    </w:p>
    <w:p w14:paraId="4BB0C2BD" w14:textId="0AF97826" w:rsidR="00B20356" w:rsidRDefault="61E93C77">
      <w:pPr>
        <w:spacing w:line="360" w:lineRule="auto"/>
        <w:jc w:val="both"/>
        <w:rPr>
          <w:ins w:id="54" w:author="周 媛媛" w:date="2018-05-05T15:47:00Z"/>
          <w:sz w:val="28"/>
          <w:szCs w:val="28"/>
          <w:highlight w:val="white"/>
        </w:rPr>
      </w:pPr>
      <w:r w:rsidRPr="61E93C77">
        <w:rPr>
          <w:sz w:val="28"/>
          <w:szCs w:val="28"/>
          <w:highlight w:val="white"/>
        </w:rPr>
        <w:t>Conclusion and Future Development…………………………………</w:t>
      </w:r>
      <w:ins w:id="55" w:author="周 媛媛" w:date="2018-05-05T15:52:00Z">
        <w:r w:rsidR="00EA1CB8">
          <w:rPr>
            <w:sz w:val="28"/>
            <w:szCs w:val="28"/>
            <w:highlight w:val="white"/>
          </w:rPr>
          <w:t>57</w:t>
        </w:r>
      </w:ins>
      <w:del w:id="56" w:author="周 媛媛" w:date="2018-05-05T15:52:00Z">
        <w:r w:rsidRPr="61E93C77" w:rsidDel="001C421B">
          <w:rPr>
            <w:sz w:val="28"/>
            <w:szCs w:val="28"/>
            <w:highlight w:val="white"/>
          </w:rPr>
          <w:delText>42</w:delText>
        </w:r>
      </w:del>
    </w:p>
    <w:p w14:paraId="7156D981" w14:textId="30FF22A9" w:rsidR="00E945A7" w:rsidRPr="00E945A7" w:rsidRDefault="00E945A7">
      <w:pPr>
        <w:spacing w:line="360" w:lineRule="auto"/>
        <w:jc w:val="both"/>
        <w:rPr>
          <w:sz w:val="28"/>
          <w:szCs w:val="28"/>
          <w:highlight w:val="white"/>
        </w:rPr>
      </w:pPr>
      <w:ins w:id="57" w:author="周 媛媛" w:date="2018-05-05T15:47:00Z">
        <w:r w:rsidRPr="00E945A7">
          <w:rPr>
            <w:sz w:val="28"/>
            <w:szCs w:val="28"/>
            <w:rPrChange w:id="58" w:author="周 媛媛" w:date="2018-05-05T15:47:00Z">
              <w:rPr>
                <w:sz w:val="36"/>
                <w:szCs w:val="36"/>
              </w:rPr>
            </w:rPrChange>
          </w:rPr>
          <w:t>Implementation Documentation</w:t>
        </w:r>
        <w:r>
          <w:rPr>
            <w:sz w:val="28"/>
            <w:szCs w:val="28"/>
          </w:rPr>
          <w:t>……………………………………….</w:t>
        </w:r>
      </w:ins>
      <w:ins w:id="59" w:author="周 媛媛" w:date="2018-05-05T15:52:00Z">
        <w:r w:rsidR="00EA1CB8">
          <w:rPr>
            <w:sz w:val="28"/>
            <w:szCs w:val="28"/>
          </w:rPr>
          <w:t>59</w:t>
        </w:r>
      </w:ins>
    </w:p>
    <w:p w14:paraId="572BAFF0" w14:textId="55A63F1D" w:rsidR="00B20356" w:rsidRDefault="61E93C77">
      <w:pPr>
        <w:spacing w:line="360" w:lineRule="auto"/>
        <w:jc w:val="both"/>
        <w:rPr>
          <w:sz w:val="28"/>
          <w:szCs w:val="28"/>
          <w:highlight w:val="white"/>
        </w:rPr>
      </w:pPr>
      <w:r w:rsidRPr="61E93C77">
        <w:rPr>
          <w:sz w:val="28"/>
          <w:szCs w:val="28"/>
          <w:highlight w:val="white"/>
        </w:rPr>
        <w:t>Appendix…………………………………………………………………</w:t>
      </w:r>
      <w:ins w:id="60" w:author="周 媛媛" w:date="2018-05-05T15:53:00Z">
        <w:r w:rsidR="00EA1CB8">
          <w:rPr>
            <w:sz w:val="28"/>
            <w:szCs w:val="28"/>
            <w:highlight w:val="white"/>
          </w:rPr>
          <w:t>60</w:t>
        </w:r>
      </w:ins>
      <w:del w:id="61" w:author="周 媛媛" w:date="2018-05-05T15:53:00Z">
        <w:r w:rsidRPr="61E93C77" w:rsidDel="001C421B">
          <w:rPr>
            <w:sz w:val="28"/>
            <w:szCs w:val="28"/>
            <w:highlight w:val="white"/>
          </w:rPr>
          <w:delText>43</w:delText>
        </w:r>
      </w:del>
    </w:p>
    <w:p w14:paraId="42097DE1" w14:textId="77777777" w:rsidR="00B20356" w:rsidRDefault="00B20356">
      <w:pPr>
        <w:spacing w:line="360" w:lineRule="auto"/>
        <w:jc w:val="both"/>
        <w:rPr>
          <w:rFonts w:hint="eastAsia"/>
          <w:sz w:val="28"/>
          <w:szCs w:val="28"/>
          <w:highlight w:val="white"/>
        </w:rPr>
      </w:pPr>
    </w:p>
    <w:p w14:paraId="012EE59A" w14:textId="77777777" w:rsidR="00B20356" w:rsidRDefault="00B20356">
      <w:pPr>
        <w:spacing w:line="360" w:lineRule="auto"/>
        <w:jc w:val="both"/>
        <w:rPr>
          <w:sz w:val="28"/>
          <w:szCs w:val="28"/>
          <w:highlight w:val="white"/>
        </w:rPr>
      </w:pPr>
    </w:p>
    <w:p w14:paraId="7F2AF5A5" w14:textId="77777777" w:rsidR="00B20356" w:rsidRDefault="00B20356">
      <w:pPr>
        <w:spacing w:line="360" w:lineRule="auto"/>
        <w:jc w:val="both"/>
        <w:rPr>
          <w:sz w:val="28"/>
          <w:szCs w:val="28"/>
          <w:highlight w:val="white"/>
        </w:rPr>
      </w:pPr>
    </w:p>
    <w:p w14:paraId="2E1EBDB2" w14:textId="77777777" w:rsidR="00B20356" w:rsidRDefault="00B20356">
      <w:pPr>
        <w:spacing w:line="360" w:lineRule="auto"/>
        <w:jc w:val="both"/>
        <w:rPr>
          <w:sz w:val="28"/>
          <w:szCs w:val="28"/>
          <w:highlight w:val="white"/>
        </w:rPr>
      </w:pPr>
    </w:p>
    <w:p w14:paraId="6C601354" w14:textId="77777777" w:rsidR="00B20356" w:rsidRDefault="00B20356">
      <w:pPr>
        <w:spacing w:line="360" w:lineRule="auto"/>
        <w:jc w:val="both"/>
        <w:rPr>
          <w:sz w:val="28"/>
          <w:szCs w:val="28"/>
          <w:highlight w:val="white"/>
        </w:rPr>
      </w:pPr>
    </w:p>
    <w:p w14:paraId="3CD26A2A" w14:textId="77777777" w:rsidR="00B20356" w:rsidRDefault="00B20356">
      <w:pPr>
        <w:spacing w:line="360" w:lineRule="auto"/>
        <w:jc w:val="both"/>
        <w:rPr>
          <w:sz w:val="28"/>
          <w:szCs w:val="28"/>
          <w:highlight w:val="white"/>
        </w:rPr>
      </w:pPr>
    </w:p>
    <w:p w14:paraId="6F3F8F6B" w14:textId="77777777" w:rsidR="00B20356" w:rsidRDefault="00B20356">
      <w:pPr>
        <w:spacing w:line="360" w:lineRule="auto"/>
        <w:jc w:val="both"/>
        <w:rPr>
          <w:sz w:val="28"/>
          <w:szCs w:val="28"/>
          <w:highlight w:val="white"/>
        </w:rPr>
      </w:pPr>
    </w:p>
    <w:p w14:paraId="746DE49E" w14:textId="77777777" w:rsidR="00B20356" w:rsidDel="00EA1CB8" w:rsidRDefault="00B20356" w:rsidP="61E93C77">
      <w:pPr>
        <w:rPr>
          <w:del w:id="62" w:author="周 媛媛" w:date="2018-05-05T15:58:00Z"/>
          <w:b/>
          <w:bCs/>
          <w:sz w:val="36"/>
          <w:szCs w:val="36"/>
          <w:highlight w:val="white"/>
        </w:rPr>
      </w:pPr>
    </w:p>
    <w:p w14:paraId="6E7D4278" w14:textId="77777777" w:rsidR="00EA1CB8" w:rsidRDefault="00EA1CB8">
      <w:pPr>
        <w:spacing w:line="360" w:lineRule="auto"/>
        <w:jc w:val="both"/>
        <w:rPr>
          <w:ins w:id="63" w:author="周 媛媛" w:date="2018-05-05T15:58:00Z"/>
          <w:b/>
          <w:bCs/>
          <w:sz w:val="36"/>
          <w:szCs w:val="36"/>
          <w:highlight w:val="white"/>
        </w:rPr>
      </w:pPr>
    </w:p>
    <w:p w14:paraId="566BF007" w14:textId="77777777" w:rsidR="00EA1CB8" w:rsidRDefault="00EA1CB8">
      <w:pPr>
        <w:spacing w:line="360" w:lineRule="auto"/>
        <w:jc w:val="both"/>
        <w:rPr>
          <w:ins w:id="64" w:author="周 媛媛" w:date="2018-05-05T15:58:00Z"/>
          <w:b/>
          <w:bCs/>
          <w:sz w:val="36"/>
          <w:szCs w:val="36"/>
          <w:highlight w:val="white"/>
        </w:rPr>
      </w:pPr>
    </w:p>
    <w:p w14:paraId="05E40EE5" w14:textId="77777777" w:rsidR="00EA1CB8" w:rsidRDefault="00EA1CB8">
      <w:pPr>
        <w:spacing w:line="360" w:lineRule="auto"/>
        <w:jc w:val="both"/>
        <w:rPr>
          <w:ins w:id="65" w:author="周 媛媛" w:date="2018-05-05T15:58:00Z"/>
          <w:sz w:val="28"/>
          <w:szCs w:val="28"/>
          <w:highlight w:val="white"/>
        </w:rPr>
      </w:pPr>
    </w:p>
    <w:p w14:paraId="36E87F34" w14:textId="77777777" w:rsidR="00B20356" w:rsidDel="00EA1CB8" w:rsidRDefault="00B20356">
      <w:pPr>
        <w:spacing w:line="360" w:lineRule="auto"/>
        <w:jc w:val="both"/>
        <w:rPr>
          <w:del w:id="66" w:author="周 媛媛" w:date="2018-05-05T15:58:00Z"/>
          <w:sz w:val="28"/>
          <w:szCs w:val="28"/>
          <w:highlight w:val="white"/>
        </w:rPr>
      </w:pPr>
    </w:p>
    <w:p w14:paraId="1064C6D5" w14:textId="77777777" w:rsidR="00B20356" w:rsidDel="00EA1CB8" w:rsidRDefault="00B20356">
      <w:pPr>
        <w:spacing w:line="360" w:lineRule="auto"/>
        <w:jc w:val="both"/>
        <w:rPr>
          <w:del w:id="67" w:author="周 媛媛" w:date="2018-05-05T15:58:00Z"/>
          <w:sz w:val="28"/>
          <w:szCs w:val="28"/>
          <w:highlight w:val="white"/>
        </w:rPr>
      </w:pPr>
    </w:p>
    <w:p w14:paraId="052CA429" w14:textId="590BB101" w:rsidR="00B20356" w:rsidDel="00EA1CB8" w:rsidRDefault="00105373">
      <w:pPr>
        <w:rPr>
          <w:del w:id="68" w:author="周 媛媛" w:date="2018-05-05T15:58:00Z"/>
          <w:sz w:val="28"/>
          <w:szCs w:val="28"/>
          <w:highlight w:val="white"/>
        </w:rPr>
      </w:pPr>
      <w:del w:id="69" w:author="周 媛媛" w:date="2018-05-05T15:58:00Z">
        <w:r w:rsidDel="00EA1CB8">
          <w:br w:type="page"/>
        </w:r>
      </w:del>
    </w:p>
    <w:p w14:paraId="1CA27703" w14:textId="77777777" w:rsidR="00B20356" w:rsidRDefault="61E93C77" w:rsidP="61E93C77">
      <w:pPr>
        <w:rPr>
          <w:b/>
          <w:bCs/>
          <w:sz w:val="36"/>
          <w:szCs w:val="36"/>
          <w:highlight w:val="white"/>
        </w:rPr>
      </w:pPr>
      <w:r w:rsidRPr="61E93C77">
        <w:rPr>
          <w:b/>
          <w:bCs/>
          <w:sz w:val="36"/>
          <w:szCs w:val="36"/>
          <w:highlight w:val="white"/>
        </w:rPr>
        <w:t>Acknowledgment</w:t>
      </w:r>
    </w:p>
    <w:p w14:paraId="1FBC77D2" w14:textId="77777777" w:rsidR="00B20356" w:rsidRDefault="00B20356">
      <w:pPr>
        <w:spacing w:line="360" w:lineRule="auto"/>
        <w:ind w:firstLine="720"/>
        <w:jc w:val="both"/>
        <w:rPr>
          <w:sz w:val="24"/>
          <w:szCs w:val="24"/>
          <w:highlight w:val="white"/>
        </w:rPr>
      </w:pPr>
    </w:p>
    <w:p w14:paraId="1C4D82F1" w14:textId="77777777" w:rsidR="00B20356" w:rsidRDefault="538C4234">
      <w:pPr>
        <w:spacing w:line="360" w:lineRule="auto"/>
        <w:jc w:val="both"/>
        <w:rPr>
          <w:sz w:val="24"/>
          <w:szCs w:val="24"/>
          <w:highlight w:val="white"/>
        </w:rPr>
      </w:pPr>
      <w:r w:rsidRPr="538C4234">
        <w:rPr>
          <w:sz w:val="24"/>
          <w:szCs w:val="24"/>
          <w:highlight w:val="white"/>
        </w:rPr>
        <w:t xml:space="preserve">We would like to thank Professor Norman </w:t>
      </w:r>
      <w:proofErr w:type="spellStart"/>
      <w:r w:rsidRPr="538C4234">
        <w:rPr>
          <w:sz w:val="24"/>
          <w:szCs w:val="24"/>
          <w:highlight w:val="white"/>
        </w:rPr>
        <w:t>Sadeh</w:t>
      </w:r>
      <w:proofErr w:type="spellEnd"/>
      <w:r w:rsidRPr="538C4234">
        <w:rPr>
          <w:sz w:val="24"/>
          <w:szCs w:val="24"/>
          <w:highlight w:val="white"/>
        </w:rPr>
        <w:t xml:space="preserve"> for his invaluable guidance and insights throughout our journey. We would also like to appreciate Linda </w:t>
      </w:r>
      <w:proofErr w:type="spellStart"/>
      <w:r w:rsidRPr="538C4234">
        <w:rPr>
          <w:sz w:val="24"/>
          <w:szCs w:val="24"/>
          <w:highlight w:val="white"/>
        </w:rPr>
        <w:t>Moreci’s</w:t>
      </w:r>
      <w:proofErr w:type="spellEnd"/>
      <w:r w:rsidRPr="538C4234">
        <w:rPr>
          <w:sz w:val="24"/>
          <w:szCs w:val="24"/>
          <w:highlight w:val="white"/>
        </w:rPr>
        <w:t xml:space="preserve"> support on coordinating our meeting requests with Professor </w:t>
      </w:r>
      <w:proofErr w:type="spellStart"/>
      <w:r w:rsidRPr="538C4234">
        <w:rPr>
          <w:sz w:val="24"/>
          <w:szCs w:val="24"/>
          <w:highlight w:val="white"/>
        </w:rPr>
        <w:t>Sadeh</w:t>
      </w:r>
      <w:proofErr w:type="spellEnd"/>
      <w:r w:rsidRPr="538C4234">
        <w:rPr>
          <w:sz w:val="24"/>
          <w:szCs w:val="24"/>
          <w:highlight w:val="white"/>
        </w:rPr>
        <w:t>.</w:t>
      </w:r>
    </w:p>
    <w:p w14:paraId="64A50E3F" w14:textId="77777777" w:rsidR="00B20356" w:rsidRDefault="00B20356">
      <w:pPr>
        <w:spacing w:line="360" w:lineRule="auto"/>
        <w:jc w:val="both"/>
        <w:rPr>
          <w:sz w:val="24"/>
          <w:szCs w:val="24"/>
          <w:highlight w:val="white"/>
        </w:rPr>
      </w:pPr>
    </w:p>
    <w:p w14:paraId="2B2077A8" w14:textId="77777777" w:rsidR="00B20356" w:rsidRDefault="61E93C77">
      <w:pPr>
        <w:spacing w:line="360" w:lineRule="auto"/>
        <w:jc w:val="both"/>
        <w:rPr>
          <w:sz w:val="24"/>
          <w:szCs w:val="24"/>
          <w:highlight w:val="white"/>
        </w:rPr>
      </w:pPr>
      <w:r w:rsidRPr="61E93C77">
        <w:rPr>
          <w:sz w:val="24"/>
          <w:szCs w:val="24"/>
          <w:highlight w:val="white"/>
        </w:rPr>
        <w:t>We would also like to thank all people who have participated in our survey and user testing for their dedication and support!</w:t>
      </w:r>
    </w:p>
    <w:p w14:paraId="179B29AC" w14:textId="77777777" w:rsidR="00B20356" w:rsidRDefault="00B20356">
      <w:pPr>
        <w:rPr>
          <w:sz w:val="28"/>
          <w:szCs w:val="28"/>
          <w:highlight w:val="white"/>
        </w:rPr>
      </w:pPr>
    </w:p>
    <w:p w14:paraId="369A6375" w14:textId="77777777" w:rsidR="00B20356" w:rsidRDefault="00B20356">
      <w:pPr>
        <w:jc w:val="center"/>
        <w:rPr>
          <w:sz w:val="28"/>
          <w:szCs w:val="28"/>
          <w:highlight w:val="white"/>
        </w:rPr>
      </w:pPr>
    </w:p>
    <w:p w14:paraId="5BE64D47" w14:textId="77777777" w:rsidR="00B20356" w:rsidRDefault="00B20356">
      <w:pPr>
        <w:jc w:val="both"/>
        <w:rPr>
          <w:sz w:val="28"/>
          <w:szCs w:val="28"/>
          <w:highlight w:val="white"/>
        </w:rPr>
      </w:pPr>
    </w:p>
    <w:p w14:paraId="2D2F8B77" w14:textId="77777777" w:rsidR="00B20356" w:rsidRDefault="00B20356">
      <w:pPr>
        <w:jc w:val="both"/>
        <w:rPr>
          <w:sz w:val="28"/>
          <w:szCs w:val="28"/>
          <w:highlight w:val="white"/>
        </w:rPr>
      </w:pPr>
    </w:p>
    <w:p w14:paraId="14061293" w14:textId="77777777" w:rsidR="00B20356" w:rsidRDefault="00B20356">
      <w:pPr>
        <w:jc w:val="both"/>
        <w:rPr>
          <w:sz w:val="28"/>
          <w:szCs w:val="28"/>
          <w:highlight w:val="white"/>
        </w:rPr>
      </w:pPr>
    </w:p>
    <w:p w14:paraId="480349AC" w14:textId="77777777" w:rsidR="00B20356" w:rsidRDefault="00B20356">
      <w:pPr>
        <w:jc w:val="both"/>
        <w:rPr>
          <w:sz w:val="28"/>
          <w:szCs w:val="28"/>
          <w:highlight w:val="white"/>
        </w:rPr>
      </w:pPr>
    </w:p>
    <w:p w14:paraId="412E3522" w14:textId="77777777" w:rsidR="00B20356" w:rsidRDefault="00B20356">
      <w:pPr>
        <w:jc w:val="both"/>
        <w:rPr>
          <w:sz w:val="28"/>
          <w:szCs w:val="28"/>
          <w:highlight w:val="white"/>
        </w:rPr>
      </w:pPr>
    </w:p>
    <w:p w14:paraId="24B9378A" w14:textId="77777777" w:rsidR="00B20356" w:rsidRDefault="00B20356">
      <w:pPr>
        <w:jc w:val="both"/>
        <w:rPr>
          <w:sz w:val="28"/>
          <w:szCs w:val="28"/>
          <w:highlight w:val="white"/>
        </w:rPr>
      </w:pPr>
    </w:p>
    <w:p w14:paraId="709468F8" w14:textId="77777777" w:rsidR="00B20356" w:rsidRDefault="00B20356">
      <w:pPr>
        <w:jc w:val="both"/>
        <w:rPr>
          <w:sz w:val="28"/>
          <w:szCs w:val="28"/>
          <w:highlight w:val="white"/>
        </w:rPr>
      </w:pPr>
    </w:p>
    <w:p w14:paraId="088BE902" w14:textId="77777777" w:rsidR="00B20356" w:rsidRDefault="00B20356">
      <w:pPr>
        <w:jc w:val="both"/>
        <w:rPr>
          <w:sz w:val="28"/>
          <w:szCs w:val="28"/>
          <w:highlight w:val="white"/>
        </w:rPr>
      </w:pPr>
    </w:p>
    <w:p w14:paraId="7A76AF64" w14:textId="77777777" w:rsidR="00B20356" w:rsidRDefault="00B20356">
      <w:pPr>
        <w:jc w:val="both"/>
        <w:rPr>
          <w:sz w:val="28"/>
          <w:szCs w:val="28"/>
          <w:highlight w:val="white"/>
        </w:rPr>
      </w:pPr>
    </w:p>
    <w:p w14:paraId="36337BFA" w14:textId="77777777" w:rsidR="00B20356" w:rsidRDefault="00B20356">
      <w:pPr>
        <w:jc w:val="both"/>
        <w:rPr>
          <w:sz w:val="28"/>
          <w:szCs w:val="28"/>
          <w:highlight w:val="white"/>
        </w:rPr>
      </w:pPr>
    </w:p>
    <w:p w14:paraId="7027E7FB" w14:textId="77777777" w:rsidR="00B20356" w:rsidRDefault="00B20356">
      <w:pPr>
        <w:jc w:val="both"/>
        <w:rPr>
          <w:sz w:val="28"/>
          <w:szCs w:val="28"/>
          <w:highlight w:val="white"/>
        </w:rPr>
      </w:pPr>
    </w:p>
    <w:p w14:paraId="45FB70EF" w14:textId="77777777" w:rsidR="00B20356" w:rsidRDefault="00B20356">
      <w:pPr>
        <w:jc w:val="both"/>
        <w:rPr>
          <w:sz w:val="28"/>
          <w:szCs w:val="28"/>
          <w:highlight w:val="white"/>
        </w:rPr>
      </w:pPr>
    </w:p>
    <w:p w14:paraId="5A285844" w14:textId="77777777" w:rsidR="00B20356" w:rsidRDefault="00B20356">
      <w:pPr>
        <w:jc w:val="both"/>
        <w:rPr>
          <w:sz w:val="28"/>
          <w:szCs w:val="28"/>
          <w:highlight w:val="white"/>
        </w:rPr>
      </w:pPr>
    </w:p>
    <w:p w14:paraId="58CF0191" w14:textId="77777777" w:rsidR="00B20356" w:rsidRDefault="00B20356">
      <w:pPr>
        <w:jc w:val="both"/>
        <w:rPr>
          <w:sz w:val="28"/>
          <w:szCs w:val="28"/>
          <w:highlight w:val="white"/>
        </w:rPr>
      </w:pPr>
    </w:p>
    <w:p w14:paraId="187C01DA" w14:textId="77777777" w:rsidR="00B20356" w:rsidRDefault="00B20356">
      <w:pPr>
        <w:jc w:val="both"/>
        <w:rPr>
          <w:sz w:val="28"/>
          <w:szCs w:val="28"/>
          <w:highlight w:val="white"/>
        </w:rPr>
      </w:pPr>
    </w:p>
    <w:p w14:paraId="685FCA6E" w14:textId="77777777" w:rsidR="00B20356" w:rsidRDefault="00B20356">
      <w:pPr>
        <w:jc w:val="both"/>
        <w:rPr>
          <w:sz w:val="28"/>
          <w:szCs w:val="28"/>
          <w:highlight w:val="white"/>
        </w:rPr>
      </w:pPr>
    </w:p>
    <w:p w14:paraId="3DE5CDAE" w14:textId="77777777" w:rsidR="00B20356" w:rsidRDefault="00B20356">
      <w:pPr>
        <w:jc w:val="both"/>
        <w:rPr>
          <w:sz w:val="28"/>
          <w:szCs w:val="28"/>
          <w:highlight w:val="white"/>
        </w:rPr>
      </w:pPr>
    </w:p>
    <w:p w14:paraId="34105F62" w14:textId="77777777" w:rsidR="00B20356" w:rsidRDefault="00B20356">
      <w:pPr>
        <w:jc w:val="both"/>
        <w:rPr>
          <w:sz w:val="28"/>
          <w:szCs w:val="28"/>
          <w:highlight w:val="white"/>
        </w:rPr>
      </w:pPr>
    </w:p>
    <w:p w14:paraId="7327FDE7" w14:textId="77777777" w:rsidR="00B20356" w:rsidRDefault="00B20356">
      <w:pPr>
        <w:jc w:val="both"/>
        <w:rPr>
          <w:ins w:id="70" w:author="周 媛媛" w:date="2018-05-05T15:09:00Z"/>
          <w:sz w:val="28"/>
          <w:szCs w:val="28"/>
          <w:highlight w:val="white"/>
        </w:rPr>
      </w:pPr>
    </w:p>
    <w:p w14:paraId="6DF535EA" w14:textId="77777777" w:rsidR="00B54EC5" w:rsidRDefault="00B54EC5">
      <w:pPr>
        <w:jc w:val="both"/>
        <w:rPr>
          <w:ins w:id="71" w:author="周 媛媛" w:date="2018-05-05T15:09:00Z"/>
          <w:sz w:val="28"/>
          <w:szCs w:val="28"/>
          <w:highlight w:val="white"/>
        </w:rPr>
      </w:pPr>
    </w:p>
    <w:p w14:paraId="73223C8E" w14:textId="77777777" w:rsidR="00B54EC5" w:rsidRDefault="00B54EC5">
      <w:pPr>
        <w:jc w:val="both"/>
        <w:rPr>
          <w:ins w:id="72" w:author="周 媛媛" w:date="2018-05-05T15:09:00Z"/>
          <w:sz w:val="28"/>
          <w:szCs w:val="28"/>
          <w:highlight w:val="white"/>
        </w:rPr>
      </w:pPr>
    </w:p>
    <w:p w14:paraId="794B2CAF" w14:textId="77777777" w:rsidR="00B54EC5" w:rsidDel="00EA1CB8" w:rsidRDefault="00B54EC5">
      <w:pPr>
        <w:jc w:val="both"/>
        <w:rPr>
          <w:del w:id="73" w:author="周 媛媛" w:date="2018-05-05T15:58:00Z"/>
          <w:sz w:val="28"/>
          <w:szCs w:val="28"/>
          <w:highlight w:val="white"/>
        </w:rPr>
      </w:pPr>
    </w:p>
    <w:p w14:paraId="604475CF" w14:textId="77777777" w:rsidR="00B20356" w:rsidDel="00EA1CB8" w:rsidRDefault="00B20356">
      <w:pPr>
        <w:jc w:val="both"/>
        <w:rPr>
          <w:del w:id="74" w:author="周 媛媛" w:date="2018-05-05T15:58:00Z"/>
          <w:sz w:val="28"/>
          <w:szCs w:val="28"/>
          <w:highlight w:val="white"/>
        </w:rPr>
      </w:pPr>
    </w:p>
    <w:p w14:paraId="3D687FCF" w14:textId="4945878E" w:rsidR="00B20356" w:rsidRDefault="00B20356">
      <w:pPr>
        <w:jc w:val="both"/>
        <w:rPr>
          <w:sz w:val="28"/>
          <w:szCs w:val="28"/>
          <w:highlight w:val="white"/>
        </w:rPr>
      </w:pPr>
    </w:p>
    <w:p w14:paraId="191C0C35" w14:textId="77777777" w:rsidR="00EA1CB8" w:rsidRDefault="00EA1CB8" w:rsidP="61E93C77">
      <w:pPr>
        <w:jc w:val="both"/>
        <w:rPr>
          <w:ins w:id="75" w:author="周 媛媛" w:date="2018-05-05T15:58:00Z"/>
          <w:b/>
          <w:bCs/>
          <w:sz w:val="36"/>
          <w:szCs w:val="36"/>
          <w:highlight w:val="white"/>
        </w:rPr>
      </w:pPr>
    </w:p>
    <w:p w14:paraId="6CFBFA78" w14:textId="77777777" w:rsidR="00B20356" w:rsidRDefault="61E93C77" w:rsidP="61E93C77">
      <w:pPr>
        <w:jc w:val="both"/>
        <w:rPr>
          <w:b/>
          <w:bCs/>
          <w:sz w:val="36"/>
          <w:szCs w:val="36"/>
          <w:highlight w:val="white"/>
        </w:rPr>
      </w:pPr>
      <w:r w:rsidRPr="61E93C77">
        <w:rPr>
          <w:b/>
          <w:bCs/>
          <w:sz w:val="36"/>
          <w:szCs w:val="36"/>
          <w:highlight w:val="white"/>
        </w:rPr>
        <w:t>Executive Summary</w:t>
      </w:r>
    </w:p>
    <w:p w14:paraId="19C4B85F" w14:textId="77777777" w:rsidR="00B20356" w:rsidRDefault="00B20356">
      <w:pPr>
        <w:spacing w:line="360" w:lineRule="auto"/>
        <w:jc w:val="both"/>
        <w:rPr>
          <w:sz w:val="24"/>
          <w:szCs w:val="24"/>
          <w:highlight w:val="white"/>
        </w:rPr>
      </w:pPr>
    </w:p>
    <w:p w14:paraId="2AE1C1D8" w14:textId="77777777" w:rsidR="00B20356" w:rsidRDefault="538C4234">
      <w:pPr>
        <w:spacing w:line="360" w:lineRule="auto"/>
        <w:jc w:val="both"/>
        <w:rPr>
          <w:sz w:val="24"/>
          <w:szCs w:val="24"/>
          <w:highlight w:val="white"/>
        </w:rPr>
      </w:pPr>
      <w:r w:rsidRPr="538C4234">
        <w:rPr>
          <w:sz w:val="24"/>
          <w:szCs w:val="24"/>
          <w:highlight w:val="white"/>
        </w:rPr>
        <w:t xml:space="preserve">Our group developed </w:t>
      </w:r>
      <w:proofErr w:type="spellStart"/>
      <w:r w:rsidRPr="538C4234">
        <w:rPr>
          <w:sz w:val="24"/>
          <w:szCs w:val="24"/>
          <w:highlight w:val="white"/>
        </w:rPr>
        <w:t>WeBall</w:t>
      </w:r>
      <w:proofErr w:type="spellEnd"/>
      <w:r w:rsidRPr="538C4234">
        <w:rPr>
          <w:sz w:val="24"/>
          <w:szCs w:val="24"/>
          <w:highlight w:val="white"/>
        </w:rPr>
        <w:t xml:space="preserve">, an android app which can help users find players and schedule time for a pickup game. When users want to organize a pickup game, they can create posts in our app by adding information such as type of ball game, location, date, time and count of players needed. Other users can view created posts and accept them. The primary function of this app is to bypass multiple channels of communication between pickup game enthusiasts and offer them a time-efficient way to organize matches. </w:t>
      </w:r>
    </w:p>
    <w:p w14:paraId="31D65130" w14:textId="77777777" w:rsidR="00B20356" w:rsidRDefault="00B20356">
      <w:pPr>
        <w:spacing w:line="360" w:lineRule="auto"/>
        <w:jc w:val="both"/>
        <w:rPr>
          <w:sz w:val="24"/>
          <w:szCs w:val="24"/>
          <w:highlight w:val="white"/>
        </w:rPr>
      </w:pPr>
    </w:p>
    <w:p w14:paraId="05F5707D" w14:textId="77777777" w:rsidR="00B20356" w:rsidRDefault="00B20356">
      <w:pPr>
        <w:spacing w:line="360" w:lineRule="auto"/>
        <w:jc w:val="both"/>
        <w:rPr>
          <w:sz w:val="24"/>
          <w:szCs w:val="24"/>
          <w:highlight w:val="white"/>
        </w:rPr>
      </w:pPr>
    </w:p>
    <w:p w14:paraId="33E91AEA" w14:textId="77777777" w:rsidR="00B20356" w:rsidRDefault="00105373">
      <w:pPr>
        <w:spacing w:line="360" w:lineRule="auto"/>
        <w:jc w:val="both"/>
        <w:rPr>
          <w:b/>
          <w:sz w:val="36"/>
          <w:szCs w:val="36"/>
          <w:highlight w:val="white"/>
        </w:rPr>
      </w:pPr>
      <w:r>
        <w:br w:type="page"/>
      </w:r>
    </w:p>
    <w:p w14:paraId="10BA62FF" w14:textId="77777777" w:rsidR="00B20356" w:rsidRDefault="61E93C77" w:rsidP="61E93C77">
      <w:pPr>
        <w:spacing w:line="360" w:lineRule="auto"/>
        <w:jc w:val="both"/>
        <w:rPr>
          <w:b/>
          <w:bCs/>
          <w:sz w:val="36"/>
          <w:szCs w:val="36"/>
          <w:highlight w:val="white"/>
        </w:rPr>
      </w:pPr>
      <w:r w:rsidRPr="61E93C77">
        <w:rPr>
          <w:b/>
          <w:bCs/>
          <w:sz w:val="36"/>
          <w:szCs w:val="36"/>
          <w:highlight w:val="white"/>
        </w:rPr>
        <w:lastRenderedPageBreak/>
        <w:t>Introduction</w:t>
      </w:r>
    </w:p>
    <w:p w14:paraId="597477E6" w14:textId="77777777" w:rsidR="00B20356" w:rsidRDefault="00B20356">
      <w:pPr>
        <w:spacing w:line="360" w:lineRule="auto"/>
        <w:jc w:val="both"/>
        <w:rPr>
          <w:sz w:val="24"/>
          <w:szCs w:val="24"/>
          <w:highlight w:val="white"/>
        </w:rPr>
      </w:pPr>
    </w:p>
    <w:p w14:paraId="64289349" w14:textId="77777777" w:rsidR="00B20356" w:rsidRDefault="538C4234">
      <w:pPr>
        <w:spacing w:line="360" w:lineRule="auto"/>
        <w:jc w:val="both"/>
        <w:rPr>
          <w:sz w:val="24"/>
          <w:szCs w:val="24"/>
          <w:highlight w:val="white"/>
        </w:rPr>
      </w:pPr>
      <w:proofErr w:type="spellStart"/>
      <w:r w:rsidRPr="538C4234">
        <w:rPr>
          <w:sz w:val="24"/>
          <w:szCs w:val="24"/>
          <w:highlight w:val="white"/>
        </w:rPr>
        <w:t>WeBall</w:t>
      </w:r>
      <w:proofErr w:type="spellEnd"/>
      <w:r w:rsidRPr="538C4234">
        <w:rPr>
          <w:sz w:val="24"/>
          <w:szCs w:val="24"/>
          <w:highlight w:val="white"/>
        </w:rPr>
        <w:t xml:space="preserve"> is an application that assists users in scheduling pickup matches for ball games. To set a context for the use of the application, below is a description of what pickup matches are and which sports qualify as ball games - </w:t>
      </w:r>
    </w:p>
    <w:p w14:paraId="03A74478" w14:textId="77777777" w:rsidR="00B20356" w:rsidRDefault="00B20356">
      <w:pPr>
        <w:spacing w:line="360" w:lineRule="auto"/>
        <w:jc w:val="both"/>
        <w:rPr>
          <w:sz w:val="24"/>
          <w:szCs w:val="24"/>
          <w:highlight w:val="white"/>
        </w:rPr>
      </w:pPr>
    </w:p>
    <w:p w14:paraId="42FA671E" w14:textId="77777777" w:rsidR="00B20356" w:rsidRDefault="61E93C77">
      <w:pPr>
        <w:numPr>
          <w:ilvl w:val="0"/>
          <w:numId w:val="14"/>
        </w:numPr>
        <w:spacing w:line="360" w:lineRule="auto"/>
        <w:contextualSpacing/>
        <w:jc w:val="both"/>
        <w:rPr>
          <w:sz w:val="24"/>
          <w:szCs w:val="24"/>
          <w:highlight w:val="white"/>
        </w:rPr>
      </w:pPr>
      <w:r w:rsidRPr="61E93C77">
        <w:rPr>
          <w:sz w:val="24"/>
          <w:szCs w:val="24"/>
          <w:highlight w:val="white"/>
        </w:rPr>
        <w:t>Pickup games are sports matches which are spontaneously started by a group of players. Players are invited beforehand, but they are not obligated or committed to appear for the match. Also, referees/umpires are typically not present in these matches which leaves it up to the players to decide the rules of the match for themselves.</w:t>
      </w:r>
    </w:p>
    <w:p w14:paraId="1B52B43B" w14:textId="77777777" w:rsidR="00B20356" w:rsidRDefault="00B20356">
      <w:pPr>
        <w:spacing w:line="360" w:lineRule="auto"/>
        <w:jc w:val="both"/>
        <w:rPr>
          <w:sz w:val="24"/>
          <w:szCs w:val="24"/>
          <w:highlight w:val="white"/>
        </w:rPr>
      </w:pPr>
    </w:p>
    <w:p w14:paraId="4ED8F61A" w14:textId="77777777" w:rsidR="00B20356" w:rsidRDefault="61E93C77">
      <w:pPr>
        <w:numPr>
          <w:ilvl w:val="0"/>
          <w:numId w:val="14"/>
        </w:numPr>
        <w:spacing w:line="360" w:lineRule="auto"/>
        <w:contextualSpacing/>
        <w:jc w:val="both"/>
        <w:rPr>
          <w:sz w:val="24"/>
          <w:szCs w:val="24"/>
          <w:highlight w:val="white"/>
        </w:rPr>
      </w:pPr>
      <w:r w:rsidRPr="61E93C77">
        <w:rPr>
          <w:sz w:val="24"/>
          <w:szCs w:val="24"/>
          <w:highlight w:val="white"/>
        </w:rPr>
        <w:t xml:space="preserve">Ball games, as the name indicates, includes physical sports such as basketball, </w:t>
      </w:r>
      <w:r w:rsidRPr="61E93C77">
        <w:rPr>
          <w:color w:val="222222"/>
          <w:sz w:val="24"/>
          <w:szCs w:val="24"/>
          <w:highlight w:val="white"/>
        </w:rPr>
        <w:t xml:space="preserve">football, </w:t>
      </w:r>
      <w:proofErr w:type="spellStart"/>
      <w:r w:rsidRPr="61E93C77">
        <w:rPr>
          <w:sz w:val="24"/>
          <w:szCs w:val="24"/>
          <w:highlight w:val="white"/>
        </w:rPr>
        <w:t>frisbee</w:t>
      </w:r>
      <w:proofErr w:type="spellEnd"/>
      <w:r w:rsidRPr="61E93C77">
        <w:rPr>
          <w:sz w:val="24"/>
          <w:szCs w:val="24"/>
          <w:highlight w:val="white"/>
        </w:rPr>
        <w:t>, soccer, tennis, badminton, table-tennis, softball, volleyball, squash, ice hockey, baseball, bowling and others (and not online games).</w:t>
      </w:r>
    </w:p>
    <w:p w14:paraId="746625E6" w14:textId="77777777" w:rsidR="00B20356" w:rsidRDefault="00B20356">
      <w:pPr>
        <w:spacing w:line="360" w:lineRule="auto"/>
        <w:jc w:val="both"/>
        <w:rPr>
          <w:sz w:val="24"/>
          <w:szCs w:val="24"/>
          <w:highlight w:val="white"/>
        </w:rPr>
      </w:pPr>
    </w:p>
    <w:p w14:paraId="0DC8DC53" w14:textId="77777777" w:rsidR="00B20356" w:rsidRDefault="00B20356">
      <w:pPr>
        <w:spacing w:line="360" w:lineRule="auto"/>
        <w:jc w:val="both"/>
        <w:rPr>
          <w:sz w:val="24"/>
          <w:szCs w:val="24"/>
          <w:highlight w:val="white"/>
        </w:rPr>
      </w:pPr>
    </w:p>
    <w:p w14:paraId="6DB901B0" w14:textId="77777777" w:rsidR="00B20356" w:rsidRDefault="00B20356">
      <w:pPr>
        <w:spacing w:line="360" w:lineRule="auto"/>
        <w:jc w:val="both"/>
        <w:rPr>
          <w:sz w:val="24"/>
          <w:szCs w:val="24"/>
          <w:highlight w:val="white"/>
        </w:rPr>
      </w:pPr>
    </w:p>
    <w:p w14:paraId="6D82BD36" w14:textId="77777777" w:rsidR="00B20356" w:rsidRDefault="00B20356">
      <w:pPr>
        <w:spacing w:line="360" w:lineRule="auto"/>
        <w:jc w:val="both"/>
        <w:rPr>
          <w:sz w:val="24"/>
          <w:szCs w:val="24"/>
          <w:highlight w:val="white"/>
        </w:rPr>
      </w:pPr>
    </w:p>
    <w:p w14:paraId="4BA1BF9F" w14:textId="77777777" w:rsidR="00B20356" w:rsidRDefault="00B20356">
      <w:pPr>
        <w:spacing w:line="360" w:lineRule="auto"/>
        <w:jc w:val="both"/>
        <w:rPr>
          <w:sz w:val="24"/>
          <w:szCs w:val="24"/>
          <w:highlight w:val="white"/>
        </w:rPr>
      </w:pPr>
    </w:p>
    <w:p w14:paraId="17410C1C" w14:textId="77777777" w:rsidR="00B20356" w:rsidRDefault="00B20356">
      <w:pPr>
        <w:spacing w:line="360" w:lineRule="auto"/>
        <w:jc w:val="both"/>
        <w:rPr>
          <w:sz w:val="24"/>
          <w:szCs w:val="24"/>
          <w:highlight w:val="white"/>
        </w:rPr>
      </w:pPr>
    </w:p>
    <w:p w14:paraId="357A3D61" w14:textId="77777777" w:rsidR="00B20356" w:rsidRDefault="00B20356">
      <w:pPr>
        <w:spacing w:line="360" w:lineRule="auto"/>
        <w:jc w:val="both"/>
        <w:rPr>
          <w:sz w:val="24"/>
          <w:szCs w:val="24"/>
          <w:highlight w:val="white"/>
        </w:rPr>
      </w:pPr>
    </w:p>
    <w:p w14:paraId="2D917659" w14:textId="77777777" w:rsidR="00B20356" w:rsidRDefault="00B20356">
      <w:pPr>
        <w:spacing w:line="360" w:lineRule="auto"/>
        <w:jc w:val="both"/>
        <w:rPr>
          <w:sz w:val="24"/>
          <w:szCs w:val="24"/>
          <w:highlight w:val="white"/>
        </w:rPr>
      </w:pPr>
    </w:p>
    <w:p w14:paraId="40761271" w14:textId="77777777" w:rsidR="00B20356" w:rsidRDefault="00B20356">
      <w:pPr>
        <w:spacing w:line="360" w:lineRule="auto"/>
        <w:jc w:val="both"/>
        <w:rPr>
          <w:sz w:val="24"/>
          <w:szCs w:val="24"/>
          <w:highlight w:val="white"/>
        </w:rPr>
      </w:pPr>
    </w:p>
    <w:p w14:paraId="0CAE584A" w14:textId="77777777" w:rsidR="00B20356" w:rsidRDefault="00B20356">
      <w:pPr>
        <w:spacing w:line="360" w:lineRule="auto"/>
        <w:jc w:val="both"/>
        <w:rPr>
          <w:sz w:val="24"/>
          <w:szCs w:val="24"/>
          <w:highlight w:val="white"/>
        </w:rPr>
      </w:pPr>
    </w:p>
    <w:p w14:paraId="177DBD31" w14:textId="77777777" w:rsidR="00B20356" w:rsidRDefault="00B20356">
      <w:pPr>
        <w:spacing w:line="360" w:lineRule="auto"/>
        <w:jc w:val="both"/>
        <w:rPr>
          <w:sz w:val="24"/>
          <w:szCs w:val="24"/>
          <w:highlight w:val="white"/>
        </w:rPr>
      </w:pPr>
    </w:p>
    <w:p w14:paraId="4DCFBE04" w14:textId="77777777" w:rsidR="00B20356" w:rsidRDefault="00B20356">
      <w:pPr>
        <w:spacing w:line="360" w:lineRule="auto"/>
        <w:jc w:val="both"/>
        <w:rPr>
          <w:sz w:val="24"/>
          <w:szCs w:val="24"/>
          <w:highlight w:val="white"/>
        </w:rPr>
      </w:pPr>
    </w:p>
    <w:p w14:paraId="35B988A7" w14:textId="4755E3AF" w:rsidR="00B20356" w:rsidRDefault="00105373">
      <w:pPr>
        <w:spacing w:line="360" w:lineRule="auto"/>
        <w:jc w:val="both"/>
        <w:rPr>
          <w:sz w:val="24"/>
          <w:szCs w:val="24"/>
          <w:highlight w:val="white"/>
        </w:rPr>
      </w:pPr>
      <w:r>
        <w:br w:type="page"/>
      </w:r>
    </w:p>
    <w:p w14:paraId="29BC4968" w14:textId="77777777" w:rsidR="00B20356" w:rsidRDefault="61E93C77">
      <w:pPr>
        <w:spacing w:line="360" w:lineRule="auto"/>
        <w:jc w:val="both"/>
        <w:rPr>
          <w:sz w:val="36"/>
          <w:szCs w:val="36"/>
          <w:highlight w:val="white"/>
        </w:rPr>
      </w:pPr>
      <w:r w:rsidRPr="61E93C77">
        <w:rPr>
          <w:b/>
          <w:bCs/>
          <w:sz w:val="36"/>
          <w:szCs w:val="36"/>
          <w:highlight w:val="white"/>
        </w:rPr>
        <w:lastRenderedPageBreak/>
        <w:t>Product Overview</w:t>
      </w:r>
    </w:p>
    <w:p w14:paraId="3758F359" w14:textId="77777777" w:rsidR="00B20356" w:rsidRDefault="00B20356">
      <w:pPr>
        <w:spacing w:line="360" w:lineRule="auto"/>
        <w:jc w:val="both"/>
        <w:rPr>
          <w:sz w:val="24"/>
          <w:szCs w:val="24"/>
          <w:highlight w:val="white"/>
        </w:rPr>
      </w:pPr>
    </w:p>
    <w:p w14:paraId="6A7C6BA1" w14:textId="77777777" w:rsidR="00B20356" w:rsidRDefault="538C4234">
      <w:pPr>
        <w:numPr>
          <w:ilvl w:val="0"/>
          <w:numId w:val="32"/>
        </w:numPr>
        <w:spacing w:line="360" w:lineRule="auto"/>
        <w:contextualSpacing/>
        <w:jc w:val="both"/>
        <w:rPr>
          <w:sz w:val="24"/>
          <w:szCs w:val="24"/>
          <w:highlight w:val="white"/>
        </w:rPr>
      </w:pPr>
      <w:r w:rsidRPr="538C4234">
        <w:rPr>
          <w:b/>
          <w:bCs/>
          <w:sz w:val="24"/>
          <w:szCs w:val="24"/>
          <w:highlight w:val="white"/>
        </w:rPr>
        <w:t xml:space="preserve">What is </w:t>
      </w:r>
      <w:proofErr w:type="spellStart"/>
      <w:r w:rsidRPr="538C4234">
        <w:rPr>
          <w:b/>
          <w:bCs/>
          <w:sz w:val="24"/>
          <w:szCs w:val="24"/>
          <w:highlight w:val="white"/>
        </w:rPr>
        <w:t>WeBall</w:t>
      </w:r>
      <w:proofErr w:type="spellEnd"/>
      <w:r w:rsidRPr="538C4234">
        <w:rPr>
          <w:b/>
          <w:bCs/>
          <w:sz w:val="24"/>
          <w:szCs w:val="24"/>
          <w:highlight w:val="white"/>
        </w:rPr>
        <w:t>?</w:t>
      </w:r>
      <w:r w:rsidRPr="538C4234">
        <w:rPr>
          <w:sz w:val="24"/>
          <w:szCs w:val="24"/>
          <w:highlight w:val="white"/>
        </w:rPr>
        <w:t xml:space="preserve"> </w:t>
      </w:r>
    </w:p>
    <w:p w14:paraId="4239F893" w14:textId="77777777" w:rsidR="00B20356" w:rsidRDefault="00B20356">
      <w:pPr>
        <w:spacing w:line="360" w:lineRule="auto"/>
        <w:jc w:val="both"/>
        <w:rPr>
          <w:sz w:val="24"/>
          <w:szCs w:val="24"/>
          <w:highlight w:val="white"/>
        </w:rPr>
      </w:pPr>
    </w:p>
    <w:p w14:paraId="4501E742" w14:textId="77777777" w:rsidR="00B20356" w:rsidRDefault="538C4234">
      <w:pPr>
        <w:spacing w:line="360" w:lineRule="auto"/>
        <w:jc w:val="both"/>
        <w:rPr>
          <w:sz w:val="24"/>
          <w:szCs w:val="24"/>
          <w:highlight w:val="white"/>
        </w:rPr>
      </w:pPr>
      <w:proofErr w:type="spellStart"/>
      <w:r w:rsidRPr="538C4234">
        <w:rPr>
          <w:sz w:val="24"/>
          <w:szCs w:val="24"/>
          <w:highlight w:val="white"/>
        </w:rPr>
        <w:t>WeBall</w:t>
      </w:r>
      <w:proofErr w:type="spellEnd"/>
      <w:r w:rsidRPr="538C4234">
        <w:rPr>
          <w:sz w:val="24"/>
          <w:szCs w:val="24"/>
          <w:highlight w:val="white"/>
        </w:rPr>
        <w:t xml:space="preserve"> is an Android based native application for players of pickup games. Its primary task is scheduling of pickup matches by connecting organizers and participants. However, this app has an associated social platform aspect to it also. This is because it enables any user of the app to add contacts who the user believes will be participants of pickup games in the future.</w:t>
      </w:r>
    </w:p>
    <w:p w14:paraId="7511B03B" w14:textId="77777777" w:rsidR="00B20356" w:rsidRDefault="00B20356">
      <w:pPr>
        <w:spacing w:line="360" w:lineRule="auto"/>
        <w:jc w:val="both"/>
        <w:rPr>
          <w:sz w:val="24"/>
          <w:szCs w:val="24"/>
          <w:highlight w:val="white"/>
        </w:rPr>
      </w:pPr>
    </w:p>
    <w:p w14:paraId="42A2BECB" w14:textId="77777777" w:rsidR="00B20356" w:rsidRDefault="1688E0A2">
      <w:pPr>
        <w:numPr>
          <w:ilvl w:val="0"/>
          <w:numId w:val="13"/>
        </w:numPr>
        <w:spacing w:line="360" w:lineRule="auto"/>
        <w:contextualSpacing/>
        <w:jc w:val="both"/>
        <w:rPr>
          <w:sz w:val="24"/>
          <w:szCs w:val="24"/>
          <w:highlight w:val="white"/>
        </w:rPr>
      </w:pPr>
      <w:r w:rsidRPr="1688E0A2">
        <w:rPr>
          <w:sz w:val="24"/>
          <w:szCs w:val="24"/>
          <w:highlight w:val="white"/>
        </w:rPr>
        <w:t>It allows organizers to perform the below mentioned activities:</w:t>
      </w:r>
    </w:p>
    <w:p w14:paraId="787E5938" w14:textId="77777777" w:rsidR="00B20356" w:rsidRDefault="1688E0A2">
      <w:pPr>
        <w:numPr>
          <w:ilvl w:val="0"/>
          <w:numId w:val="25"/>
        </w:numPr>
        <w:spacing w:line="360" w:lineRule="auto"/>
        <w:contextualSpacing/>
        <w:jc w:val="both"/>
        <w:rPr>
          <w:sz w:val="24"/>
          <w:szCs w:val="24"/>
          <w:highlight w:val="white"/>
        </w:rPr>
      </w:pPr>
      <w:r w:rsidRPr="1688E0A2">
        <w:rPr>
          <w:sz w:val="24"/>
          <w:szCs w:val="24"/>
          <w:highlight w:val="white"/>
        </w:rPr>
        <w:t>Inviting users to use the app by importing phone contacts*</w:t>
      </w:r>
    </w:p>
    <w:p w14:paraId="2231B3A1" w14:textId="77777777" w:rsidR="00B20356" w:rsidRDefault="1688E0A2">
      <w:pPr>
        <w:numPr>
          <w:ilvl w:val="0"/>
          <w:numId w:val="25"/>
        </w:numPr>
        <w:spacing w:line="360" w:lineRule="auto"/>
        <w:contextualSpacing/>
        <w:jc w:val="both"/>
        <w:rPr>
          <w:sz w:val="24"/>
          <w:szCs w:val="24"/>
          <w:highlight w:val="white"/>
        </w:rPr>
      </w:pPr>
      <w:r w:rsidRPr="1688E0A2">
        <w:rPr>
          <w:sz w:val="24"/>
          <w:szCs w:val="24"/>
          <w:highlight w:val="white"/>
        </w:rPr>
        <w:t xml:space="preserve">Creating </w:t>
      </w:r>
      <w:proofErr w:type="spellStart"/>
      <w:r w:rsidRPr="1688E0A2">
        <w:rPr>
          <w:sz w:val="24"/>
          <w:szCs w:val="24"/>
          <w:highlight w:val="white"/>
        </w:rPr>
        <w:t>a</w:t>
      </w:r>
      <w:proofErr w:type="spellEnd"/>
      <w:r w:rsidRPr="1688E0A2">
        <w:rPr>
          <w:sz w:val="24"/>
          <w:szCs w:val="24"/>
          <w:highlight w:val="white"/>
        </w:rPr>
        <w:t xml:space="preserve"> invitation for a pickup game to be scheduled</w:t>
      </w:r>
    </w:p>
    <w:p w14:paraId="67C4EBBF" w14:textId="77777777" w:rsidR="00B20356" w:rsidRDefault="1688E0A2">
      <w:pPr>
        <w:numPr>
          <w:ilvl w:val="0"/>
          <w:numId w:val="25"/>
        </w:numPr>
        <w:spacing w:line="360" w:lineRule="auto"/>
        <w:contextualSpacing/>
        <w:jc w:val="both"/>
        <w:rPr>
          <w:sz w:val="24"/>
          <w:szCs w:val="24"/>
          <w:highlight w:val="white"/>
        </w:rPr>
      </w:pPr>
      <w:r w:rsidRPr="1688E0A2">
        <w:rPr>
          <w:sz w:val="24"/>
          <w:szCs w:val="24"/>
          <w:highlight w:val="white"/>
        </w:rPr>
        <w:t>Add information related to date, time, location, required count of players for the pickup game in the post</w:t>
      </w:r>
    </w:p>
    <w:p w14:paraId="0894EA70" w14:textId="77777777" w:rsidR="00B20356" w:rsidRDefault="1688E0A2">
      <w:pPr>
        <w:numPr>
          <w:ilvl w:val="0"/>
          <w:numId w:val="25"/>
        </w:numPr>
        <w:spacing w:line="360" w:lineRule="auto"/>
        <w:contextualSpacing/>
        <w:jc w:val="both"/>
        <w:rPr>
          <w:sz w:val="24"/>
          <w:szCs w:val="24"/>
          <w:highlight w:val="white"/>
        </w:rPr>
      </w:pPr>
      <w:r w:rsidRPr="1688E0A2">
        <w:rPr>
          <w:sz w:val="24"/>
          <w:szCs w:val="24"/>
          <w:highlight w:val="white"/>
        </w:rPr>
        <w:t>Post the invitation to all users or groups of select users</w:t>
      </w:r>
    </w:p>
    <w:p w14:paraId="53F27B51" w14:textId="77777777" w:rsidR="00B20356" w:rsidRDefault="1688E0A2">
      <w:pPr>
        <w:numPr>
          <w:ilvl w:val="0"/>
          <w:numId w:val="25"/>
        </w:numPr>
        <w:spacing w:line="360" w:lineRule="auto"/>
        <w:contextualSpacing/>
        <w:jc w:val="both"/>
        <w:rPr>
          <w:sz w:val="24"/>
          <w:szCs w:val="24"/>
          <w:highlight w:val="white"/>
        </w:rPr>
      </w:pPr>
      <w:r w:rsidRPr="1688E0A2">
        <w:rPr>
          <w:sz w:val="24"/>
          <w:szCs w:val="24"/>
          <w:highlight w:val="white"/>
        </w:rPr>
        <w:t>Add comments (optional) to increase decision making effectiveness for users who can view the post**</w:t>
      </w:r>
    </w:p>
    <w:p w14:paraId="1871A7D9" w14:textId="77777777" w:rsidR="00B20356" w:rsidRDefault="61E93C77">
      <w:pPr>
        <w:spacing w:line="360" w:lineRule="auto"/>
        <w:jc w:val="both"/>
        <w:rPr>
          <w:sz w:val="20"/>
          <w:szCs w:val="20"/>
          <w:highlight w:val="white"/>
        </w:rPr>
      </w:pPr>
      <w:r w:rsidRPr="61E93C77">
        <w:rPr>
          <w:sz w:val="20"/>
          <w:szCs w:val="20"/>
          <w:highlight w:val="white"/>
        </w:rPr>
        <w:t>*This feature addresses the issues described in Exhibit 1</w:t>
      </w:r>
    </w:p>
    <w:p w14:paraId="5B40E601" w14:textId="77777777" w:rsidR="00B20356" w:rsidRDefault="61E93C77">
      <w:pPr>
        <w:spacing w:line="360" w:lineRule="auto"/>
        <w:jc w:val="both"/>
        <w:rPr>
          <w:sz w:val="20"/>
          <w:szCs w:val="20"/>
          <w:highlight w:val="white"/>
        </w:rPr>
      </w:pPr>
      <w:r w:rsidRPr="61E93C77">
        <w:rPr>
          <w:sz w:val="20"/>
          <w:szCs w:val="20"/>
          <w:highlight w:val="white"/>
        </w:rPr>
        <w:t>**To be implemented in next version of the prototype</w:t>
      </w:r>
    </w:p>
    <w:p w14:paraId="63C49AB7" w14:textId="77777777" w:rsidR="00B20356" w:rsidRDefault="00B20356">
      <w:pPr>
        <w:spacing w:line="360" w:lineRule="auto"/>
        <w:jc w:val="both"/>
        <w:rPr>
          <w:sz w:val="24"/>
          <w:szCs w:val="24"/>
          <w:highlight w:val="white"/>
        </w:rPr>
      </w:pPr>
    </w:p>
    <w:p w14:paraId="08703CF8" w14:textId="77777777" w:rsidR="00B20356" w:rsidRDefault="1688E0A2">
      <w:pPr>
        <w:numPr>
          <w:ilvl w:val="0"/>
          <w:numId w:val="15"/>
        </w:numPr>
        <w:spacing w:line="360" w:lineRule="auto"/>
        <w:contextualSpacing/>
        <w:jc w:val="both"/>
        <w:rPr>
          <w:sz w:val="24"/>
          <w:szCs w:val="24"/>
          <w:highlight w:val="white"/>
        </w:rPr>
      </w:pPr>
      <w:r w:rsidRPr="1688E0A2">
        <w:rPr>
          <w:sz w:val="24"/>
          <w:szCs w:val="24"/>
          <w:highlight w:val="white"/>
        </w:rPr>
        <w:t>For participants, the following functionalities are available:</w:t>
      </w:r>
    </w:p>
    <w:p w14:paraId="54DFAB71" w14:textId="77777777" w:rsidR="00B20356" w:rsidRDefault="1688E0A2">
      <w:pPr>
        <w:numPr>
          <w:ilvl w:val="0"/>
          <w:numId w:val="18"/>
        </w:numPr>
        <w:spacing w:line="360" w:lineRule="auto"/>
        <w:contextualSpacing/>
        <w:jc w:val="both"/>
        <w:rPr>
          <w:sz w:val="24"/>
          <w:szCs w:val="24"/>
          <w:highlight w:val="white"/>
        </w:rPr>
      </w:pPr>
      <w:r w:rsidRPr="1688E0A2">
        <w:rPr>
          <w:sz w:val="24"/>
          <w:szCs w:val="24"/>
          <w:highlight w:val="white"/>
        </w:rPr>
        <w:t>Search for pickup games posted by organizer using filters for location and time (the day the search is made)</w:t>
      </w:r>
    </w:p>
    <w:p w14:paraId="23C0F47B" w14:textId="77777777" w:rsidR="00B20356" w:rsidRDefault="1688E0A2">
      <w:pPr>
        <w:numPr>
          <w:ilvl w:val="0"/>
          <w:numId w:val="18"/>
        </w:numPr>
        <w:spacing w:line="360" w:lineRule="auto"/>
        <w:contextualSpacing/>
        <w:jc w:val="both"/>
        <w:rPr>
          <w:sz w:val="24"/>
          <w:szCs w:val="24"/>
          <w:highlight w:val="white"/>
        </w:rPr>
      </w:pPr>
      <w:r w:rsidRPr="1688E0A2">
        <w:rPr>
          <w:sz w:val="24"/>
          <w:szCs w:val="24"/>
          <w:highlight w:val="white"/>
        </w:rPr>
        <w:t>View information added in the post as well as comments from users who have accepted the post*</w:t>
      </w:r>
    </w:p>
    <w:p w14:paraId="3C6FD1C6" w14:textId="77777777" w:rsidR="00B20356" w:rsidRDefault="1688E0A2">
      <w:pPr>
        <w:numPr>
          <w:ilvl w:val="0"/>
          <w:numId w:val="18"/>
        </w:numPr>
        <w:spacing w:line="360" w:lineRule="auto"/>
        <w:contextualSpacing/>
        <w:jc w:val="both"/>
        <w:rPr>
          <w:sz w:val="24"/>
          <w:szCs w:val="24"/>
          <w:highlight w:val="white"/>
        </w:rPr>
      </w:pPr>
      <w:r w:rsidRPr="1688E0A2">
        <w:rPr>
          <w:sz w:val="24"/>
          <w:szCs w:val="24"/>
          <w:highlight w:val="white"/>
        </w:rPr>
        <w:t xml:space="preserve">Accept or reject invite at </w:t>
      </w:r>
      <w:proofErr w:type="spellStart"/>
      <w:r w:rsidRPr="1688E0A2">
        <w:rPr>
          <w:sz w:val="24"/>
          <w:szCs w:val="24"/>
          <w:highlight w:val="white"/>
        </w:rPr>
        <w:t>anytime</w:t>
      </w:r>
      <w:proofErr w:type="spellEnd"/>
      <w:r w:rsidRPr="1688E0A2">
        <w:rPr>
          <w:sz w:val="24"/>
          <w:szCs w:val="24"/>
          <w:highlight w:val="white"/>
        </w:rPr>
        <w:t xml:space="preserve"> before the post is closed**</w:t>
      </w:r>
    </w:p>
    <w:p w14:paraId="28CF7086" w14:textId="77777777" w:rsidR="00B20356" w:rsidRDefault="1688E0A2">
      <w:pPr>
        <w:numPr>
          <w:ilvl w:val="0"/>
          <w:numId w:val="18"/>
        </w:numPr>
        <w:spacing w:line="360" w:lineRule="auto"/>
        <w:contextualSpacing/>
        <w:jc w:val="both"/>
        <w:rPr>
          <w:sz w:val="24"/>
          <w:szCs w:val="24"/>
          <w:highlight w:val="white"/>
        </w:rPr>
      </w:pPr>
      <w:r w:rsidRPr="1688E0A2">
        <w:rPr>
          <w:sz w:val="24"/>
          <w:szCs w:val="24"/>
          <w:highlight w:val="white"/>
        </w:rPr>
        <w:t>Create a personal profile and add information that can optionally be made public***</w:t>
      </w:r>
    </w:p>
    <w:p w14:paraId="391C851E" w14:textId="77777777" w:rsidR="00B20356" w:rsidRDefault="1688E0A2">
      <w:pPr>
        <w:numPr>
          <w:ilvl w:val="0"/>
          <w:numId w:val="18"/>
        </w:numPr>
        <w:spacing w:line="360" w:lineRule="auto"/>
        <w:contextualSpacing/>
        <w:jc w:val="both"/>
        <w:rPr>
          <w:sz w:val="24"/>
          <w:szCs w:val="24"/>
          <w:highlight w:val="white"/>
        </w:rPr>
      </w:pPr>
      <w:r w:rsidRPr="1688E0A2">
        <w:rPr>
          <w:sz w:val="24"/>
          <w:szCs w:val="24"/>
          <w:highlight w:val="white"/>
        </w:rPr>
        <w:t>View profile of other users (if profile of the user has been made public)</w:t>
      </w:r>
    </w:p>
    <w:p w14:paraId="162BB1D5" w14:textId="77777777" w:rsidR="00B20356" w:rsidRDefault="61E93C77">
      <w:pPr>
        <w:spacing w:line="360" w:lineRule="auto"/>
        <w:jc w:val="both"/>
        <w:rPr>
          <w:sz w:val="20"/>
          <w:szCs w:val="20"/>
          <w:highlight w:val="white"/>
        </w:rPr>
      </w:pPr>
      <w:r w:rsidRPr="61E93C77">
        <w:rPr>
          <w:sz w:val="20"/>
          <w:szCs w:val="20"/>
          <w:highlight w:val="white"/>
        </w:rPr>
        <w:lastRenderedPageBreak/>
        <w:t>*Currently only users accepting the invite can add comments; but this feature will be made available to users rejecting posts in the next version of the prototype</w:t>
      </w:r>
    </w:p>
    <w:p w14:paraId="2551FB5E" w14:textId="77777777" w:rsidR="00B20356" w:rsidRDefault="61E93C77">
      <w:pPr>
        <w:spacing w:line="360" w:lineRule="auto"/>
        <w:jc w:val="both"/>
        <w:rPr>
          <w:sz w:val="20"/>
          <w:szCs w:val="20"/>
          <w:highlight w:val="white"/>
        </w:rPr>
      </w:pPr>
      <w:r w:rsidRPr="61E93C77">
        <w:rPr>
          <w:sz w:val="20"/>
          <w:szCs w:val="20"/>
          <w:highlight w:val="white"/>
        </w:rPr>
        <w:t>**Post can be viewed till the end time of the game given count of accepted players remains less than or equal to total available spots</w:t>
      </w:r>
    </w:p>
    <w:p w14:paraId="55250776" w14:textId="77777777" w:rsidR="00B20356" w:rsidRDefault="61E93C77">
      <w:pPr>
        <w:spacing w:line="360" w:lineRule="auto"/>
        <w:jc w:val="both"/>
        <w:rPr>
          <w:sz w:val="20"/>
          <w:szCs w:val="20"/>
          <w:highlight w:val="white"/>
        </w:rPr>
      </w:pPr>
      <w:r w:rsidRPr="61E93C77">
        <w:rPr>
          <w:sz w:val="20"/>
          <w:szCs w:val="20"/>
          <w:highlight w:val="white"/>
        </w:rPr>
        <w:t>**Optional profile sharing to be included in future developments</w:t>
      </w:r>
    </w:p>
    <w:p w14:paraId="089C0A32" w14:textId="77777777" w:rsidR="00B20356" w:rsidRDefault="00105373">
      <w:pPr>
        <w:spacing w:line="360" w:lineRule="auto"/>
        <w:jc w:val="both"/>
        <w:rPr>
          <w:sz w:val="24"/>
          <w:szCs w:val="24"/>
          <w:highlight w:val="white"/>
        </w:rPr>
      </w:pPr>
      <w:r>
        <w:rPr>
          <w:sz w:val="24"/>
          <w:szCs w:val="24"/>
          <w:highlight w:val="white"/>
        </w:rPr>
        <w:t xml:space="preserve"> </w:t>
      </w:r>
    </w:p>
    <w:p w14:paraId="653FC8D9" w14:textId="77777777" w:rsidR="00B20356" w:rsidRDefault="61E93C77">
      <w:pPr>
        <w:numPr>
          <w:ilvl w:val="0"/>
          <w:numId w:val="32"/>
        </w:numPr>
        <w:spacing w:line="360" w:lineRule="auto"/>
        <w:contextualSpacing/>
        <w:jc w:val="both"/>
        <w:rPr>
          <w:sz w:val="24"/>
          <w:szCs w:val="24"/>
          <w:highlight w:val="white"/>
        </w:rPr>
      </w:pPr>
      <w:r w:rsidRPr="61E93C77">
        <w:rPr>
          <w:b/>
          <w:bCs/>
          <w:sz w:val="24"/>
          <w:szCs w:val="24"/>
          <w:highlight w:val="white"/>
        </w:rPr>
        <w:t>What problems do players of pickup games face?</w:t>
      </w:r>
    </w:p>
    <w:p w14:paraId="5B091EDF" w14:textId="77777777" w:rsidR="00B20356" w:rsidRDefault="00B20356">
      <w:pPr>
        <w:spacing w:line="360" w:lineRule="auto"/>
        <w:jc w:val="both"/>
        <w:rPr>
          <w:b/>
          <w:sz w:val="24"/>
          <w:szCs w:val="24"/>
          <w:highlight w:val="white"/>
        </w:rPr>
      </w:pPr>
    </w:p>
    <w:p w14:paraId="07F23C63" w14:textId="77777777" w:rsidR="00B20356" w:rsidRDefault="61E93C77">
      <w:pPr>
        <w:spacing w:line="360" w:lineRule="auto"/>
        <w:jc w:val="both"/>
        <w:rPr>
          <w:sz w:val="24"/>
          <w:szCs w:val="24"/>
          <w:highlight w:val="white"/>
        </w:rPr>
      </w:pPr>
      <w:r w:rsidRPr="61E93C77">
        <w:rPr>
          <w:b/>
          <w:bCs/>
          <w:sz w:val="24"/>
          <w:szCs w:val="24"/>
          <w:highlight w:val="white"/>
        </w:rPr>
        <w:t>Exhibit 1</w:t>
      </w:r>
      <w:r w:rsidRPr="61E93C77">
        <w:rPr>
          <w:sz w:val="24"/>
          <w:szCs w:val="24"/>
          <w:highlight w:val="white"/>
        </w:rPr>
        <w:t>: Pickup matches are unpredictable across multiple factors:</w:t>
      </w:r>
    </w:p>
    <w:p w14:paraId="7303609A" w14:textId="77777777" w:rsidR="00B20356" w:rsidRDefault="00B20356">
      <w:pPr>
        <w:spacing w:line="360" w:lineRule="auto"/>
        <w:jc w:val="both"/>
        <w:rPr>
          <w:sz w:val="24"/>
          <w:szCs w:val="24"/>
          <w:highlight w:val="white"/>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4575"/>
      </w:tblGrid>
      <w:tr w:rsidR="00B20356" w14:paraId="757DB0B1" w14:textId="77777777" w:rsidTr="61E93C77">
        <w:tc>
          <w:tcPr>
            <w:tcW w:w="4785" w:type="dxa"/>
            <w:shd w:val="clear" w:color="auto" w:fill="auto"/>
            <w:tcMar>
              <w:top w:w="100" w:type="dxa"/>
              <w:left w:w="100" w:type="dxa"/>
              <w:bottom w:w="100" w:type="dxa"/>
              <w:right w:w="100" w:type="dxa"/>
            </w:tcMar>
          </w:tcPr>
          <w:p w14:paraId="639DEE74"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t>ARRIVAL TIME</w:t>
            </w:r>
          </w:p>
          <w:p w14:paraId="3CD1B161"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538EBCE4" w14:textId="77777777" w:rsidR="00B20356" w:rsidRDefault="61E93C77" w:rsidP="61E93C77">
            <w:pPr>
              <w:widowControl w:val="0"/>
              <w:pBdr>
                <w:top w:val="nil"/>
                <w:left w:val="nil"/>
                <w:bottom w:val="nil"/>
                <w:right w:val="nil"/>
                <w:between w:val="nil"/>
              </w:pBdr>
              <w:spacing w:line="360" w:lineRule="auto"/>
              <w:jc w:val="both"/>
              <w:rPr>
                <w:i/>
                <w:iCs/>
                <w:sz w:val="24"/>
                <w:szCs w:val="24"/>
                <w:highlight w:val="white"/>
              </w:rPr>
            </w:pPr>
            <w:r w:rsidRPr="61E93C77">
              <w:rPr>
                <w:i/>
                <w:iCs/>
                <w:sz w:val="24"/>
                <w:szCs w:val="24"/>
                <w:highlight w:val="white"/>
              </w:rPr>
              <w:t>‘Issue of coordination’</w:t>
            </w:r>
          </w:p>
          <w:p w14:paraId="25F14AD3"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34D04BE2"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-Coordinating start time of pickup games is time consuming - lot of time is spent in coordinating arrival time by both organizer and participants</w:t>
            </w:r>
          </w:p>
          <w:p w14:paraId="35FBDEAA"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1A99F720"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-Coordination is not only time consuming but it involves multiple channels of coordination.</w:t>
            </w:r>
          </w:p>
        </w:tc>
        <w:tc>
          <w:tcPr>
            <w:tcW w:w="4575" w:type="dxa"/>
            <w:shd w:val="clear" w:color="auto" w:fill="auto"/>
            <w:tcMar>
              <w:top w:w="100" w:type="dxa"/>
              <w:left w:w="100" w:type="dxa"/>
              <w:bottom w:w="100" w:type="dxa"/>
              <w:right w:w="100" w:type="dxa"/>
            </w:tcMar>
          </w:tcPr>
          <w:p w14:paraId="1FAA5886"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t>DURATION</w:t>
            </w:r>
          </w:p>
          <w:p w14:paraId="6512D49C"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1E734CE6" w14:textId="77777777" w:rsidR="00B20356" w:rsidRDefault="61E93C77" w:rsidP="61E93C77">
            <w:pPr>
              <w:widowControl w:val="0"/>
              <w:pBdr>
                <w:top w:val="nil"/>
                <w:left w:val="nil"/>
                <w:bottom w:val="nil"/>
                <w:right w:val="nil"/>
                <w:between w:val="nil"/>
              </w:pBdr>
              <w:spacing w:line="360" w:lineRule="auto"/>
              <w:jc w:val="both"/>
              <w:rPr>
                <w:i/>
                <w:iCs/>
                <w:sz w:val="24"/>
                <w:szCs w:val="24"/>
                <w:highlight w:val="white"/>
              </w:rPr>
            </w:pPr>
            <w:r w:rsidRPr="61E93C77">
              <w:rPr>
                <w:i/>
                <w:iCs/>
                <w:sz w:val="24"/>
                <w:szCs w:val="24"/>
                <w:highlight w:val="white"/>
              </w:rPr>
              <w:t>‘Players can join/drop out at any time’</w:t>
            </w:r>
          </w:p>
          <w:p w14:paraId="4859E06E"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3B03C3BD"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-Players who agree to participate in the pickup game not only have different arrival times, but also differ in:</w:t>
            </w:r>
          </w:p>
          <w:p w14:paraId="1A78F318" w14:textId="77777777" w:rsidR="00B20356" w:rsidRDefault="61E93C77">
            <w:pPr>
              <w:widowControl w:val="0"/>
              <w:numPr>
                <w:ilvl w:val="0"/>
                <w:numId w:val="21"/>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How long they play; since there is no obligation to play, players may drop out early leaving fewer players on court/field than the minimum required</w:t>
            </w:r>
          </w:p>
          <w:p w14:paraId="2D12937F" w14:textId="77777777" w:rsidR="00B20356" w:rsidRDefault="61E93C77">
            <w:pPr>
              <w:widowControl w:val="0"/>
              <w:numPr>
                <w:ilvl w:val="0"/>
                <w:numId w:val="21"/>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A participant may not want to play over the entire duration of the game</w:t>
            </w:r>
          </w:p>
          <w:p w14:paraId="3CB13652" w14:textId="77777777" w:rsidR="00B20356" w:rsidRDefault="00B20356">
            <w:pPr>
              <w:widowControl w:val="0"/>
              <w:pBdr>
                <w:top w:val="nil"/>
                <w:left w:val="nil"/>
                <w:bottom w:val="nil"/>
                <w:right w:val="nil"/>
                <w:between w:val="nil"/>
              </w:pBdr>
              <w:spacing w:line="360" w:lineRule="auto"/>
              <w:jc w:val="both"/>
              <w:rPr>
                <w:sz w:val="24"/>
                <w:szCs w:val="24"/>
                <w:highlight w:val="white"/>
              </w:rPr>
            </w:pPr>
          </w:p>
        </w:tc>
      </w:tr>
      <w:tr w:rsidR="00B20356" w14:paraId="152A317F" w14:textId="77777777" w:rsidTr="61E93C77">
        <w:tc>
          <w:tcPr>
            <w:tcW w:w="4785" w:type="dxa"/>
            <w:shd w:val="clear" w:color="auto" w:fill="auto"/>
            <w:tcMar>
              <w:top w:w="100" w:type="dxa"/>
              <w:left w:w="100" w:type="dxa"/>
              <w:bottom w:w="100" w:type="dxa"/>
              <w:right w:w="100" w:type="dxa"/>
            </w:tcMar>
          </w:tcPr>
          <w:p w14:paraId="71F06C63"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t>FACILITIES (GROUND + EQUIPMENT)</w:t>
            </w:r>
          </w:p>
          <w:p w14:paraId="2F7AF5FF" w14:textId="77777777" w:rsidR="00B20356" w:rsidRDefault="00B20356">
            <w:pPr>
              <w:widowControl w:val="0"/>
              <w:pBdr>
                <w:top w:val="nil"/>
                <w:left w:val="nil"/>
                <w:bottom w:val="nil"/>
                <w:right w:val="nil"/>
                <w:between w:val="nil"/>
              </w:pBdr>
              <w:spacing w:line="360" w:lineRule="auto"/>
              <w:jc w:val="both"/>
              <w:rPr>
                <w:b/>
                <w:sz w:val="24"/>
                <w:szCs w:val="24"/>
                <w:highlight w:val="white"/>
              </w:rPr>
            </w:pPr>
          </w:p>
          <w:p w14:paraId="1B3BFDFF" w14:textId="77777777" w:rsidR="00B20356" w:rsidRDefault="61E93C77" w:rsidP="61E93C77">
            <w:pPr>
              <w:widowControl w:val="0"/>
              <w:pBdr>
                <w:top w:val="nil"/>
                <w:left w:val="nil"/>
                <w:bottom w:val="nil"/>
                <w:right w:val="nil"/>
                <w:between w:val="nil"/>
              </w:pBdr>
              <w:spacing w:line="360" w:lineRule="auto"/>
              <w:jc w:val="both"/>
              <w:rPr>
                <w:i/>
                <w:iCs/>
                <w:sz w:val="24"/>
                <w:szCs w:val="24"/>
                <w:highlight w:val="white"/>
              </w:rPr>
            </w:pPr>
            <w:r w:rsidRPr="61E93C77">
              <w:rPr>
                <w:i/>
                <w:iCs/>
                <w:sz w:val="24"/>
                <w:szCs w:val="24"/>
                <w:highlight w:val="white"/>
              </w:rPr>
              <w:t>‘Will the court be free at this hour?’</w:t>
            </w:r>
          </w:p>
          <w:p w14:paraId="678BE89D" w14:textId="77777777" w:rsidR="00B20356" w:rsidRDefault="00B20356">
            <w:pPr>
              <w:widowControl w:val="0"/>
              <w:pBdr>
                <w:top w:val="nil"/>
                <w:left w:val="nil"/>
                <w:bottom w:val="nil"/>
                <w:right w:val="nil"/>
                <w:between w:val="nil"/>
              </w:pBdr>
              <w:spacing w:line="360" w:lineRule="auto"/>
              <w:jc w:val="both"/>
              <w:rPr>
                <w:i/>
                <w:sz w:val="24"/>
                <w:szCs w:val="24"/>
                <w:highlight w:val="white"/>
              </w:rPr>
            </w:pPr>
          </w:p>
          <w:p w14:paraId="7D67CC16"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-Participants hesitate from joining for a </w:t>
            </w:r>
            <w:r w:rsidRPr="61E93C77">
              <w:rPr>
                <w:sz w:val="24"/>
                <w:szCs w:val="24"/>
                <w:highlight w:val="white"/>
              </w:rPr>
              <w:lastRenderedPageBreak/>
              <w:t>pickup game if they do not own required equipment or if are not certain that playing ground/court will be available for the duration of the pickup game</w:t>
            </w:r>
          </w:p>
        </w:tc>
        <w:tc>
          <w:tcPr>
            <w:tcW w:w="4575" w:type="dxa"/>
            <w:shd w:val="clear" w:color="auto" w:fill="auto"/>
            <w:tcMar>
              <w:top w:w="100" w:type="dxa"/>
              <w:left w:w="100" w:type="dxa"/>
              <w:bottom w:w="100" w:type="dxa"/>
              <w:right w:w="100" w:type="dxa"/>
            </w:tcMar>
          </w:tcPr>
          <w:p w14:paraId="120D6E44"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lastRenderedPageBreak/>
              <w:t>PARTICIPATION</w:t>
            </w:r>
          </w:p>
          <w:p w14:paraId="284BED5D" w14:textId="77777777" w:rsidR="00B20356" w:rsidRDefault="00B20356">
            <w:pPr>
              <w:widowControl w:val="0"/>
              <w:pBdr>
                <w:top w:val="nil"/>
                <w:left w:val="nil"/>
                <w:bottom w:val="nil"/>
                <w:right w:val="nil"/>
                <w:between w:val="nil"/>
              </w:pBdr>
              <w:spacing w:line="360" w:lineRule="auto"/>
              <w:jc w:val="both"/>
              <w:rPr>
                <w:b/>
                <w:sz w:val="24"/>
                <w:szCs w:val="24"/>
                <w:highlight w:val="white"/>
              </w:rPr>
            </w:pPr>
          </w:p>
          <w:p w14:paraId="03DDC748" w14:textId="77777777" w:rsidR="00B20356" w:rsidRDefault="61E93C77" w:rsidP="61E93C77">
            <w:pPr>
              <w:widowControl w:val="0"/>
              <w:pBdr>
                <w:top w:val="nil"/>
                <w:left w:val="nil"/>
                <w:bottom w:val="nil"/>
                <w:right w:val="nil"/>
                <w:between w:val="nil"/>
              </w:pBdr>
              <w:spacing w:line="360" w:lineRule="auto"/>
              <w:jc w:val="both"/>
              <w:rPr>
                <w:i/>
                <w:iCs/>
                <w:sz w:val="24"/>
                <w:szCs w:val="24"/>
                <w:highlight w:val="white"/>
              </w:rPr>
            </w:pPr>
            <w:r w:rsidRPr="61E93C77">
              <w:rPr>
                <w:i/>
                <w:iCs/>
                <w:sz w:val="24"/>
                <w:szCs w:val="24"/>
                <w:highlight w:val="white"/>
              </w:rPr>
              <w:t>‘Will the player’s skill level match mine?’</w:t>
            </w:r>
          </w:p>
          <w:p w14:paraId="6E32B500" w14:textId="77777777" w:rsidR="00B20356" w:rsidRDefault="00B20356">
            <w:pPr>
              <w:widowControl w:val="0"/>
              <w:pBdr>
                <w:top w:val="nil"/>
                <w:left w:val="nil"/>
                <w:bottom w:val="nil"/>
                <w:right w:val="nil"/>
                <w:between w:val="nil"/>
              </w:pBdr>
              <w:spacing w:line="360" w:lineRule="auto"/>
              <w:jc w:val="both"/>
              <w:rPr>
                <w:i/>
                <w:sz w:val="24"/>
                <w:szCs w:val="24"/>
                <w:highlight w:val="white"/>
              </w:rPr>
            </w:pPr>
          </w:p>
          <w:p w14:paraId="2A56A26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-Participants have their own criteria </w:t>
            </w:r>
            <w:r w:rsidRPr="61E93C77">
              <w:rPr>
                <w:sz w:val="24"/>
                <w:szCs w:val="24"/>
                <w:highlight w:val="white"/>
              </w:rPr>
              <w:lastRenderedPageBreak/>
              <w:t>regarding who they want to play a pickup game with. Some of these include:</w:t>
            </w:r>
          </w:p>
          <w:p w14:paraId="58A14EB7" w14:textId="77777777" w:rsidR="00B20356" w:rsidRDefault="61E93C77">
            <w:pPr>
              <w:widowControl w:val="0"/>
              <w:numPr>
                <w:ilvl w:val="0"/>
                <w:numId w:val="29"/>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Identity of other players - some participants have security concerns if the identity of other players is unknown</w:t>
            </w:r>
          </w:p>
          <w:p w14:paraId="3F55A1A4" w14:textId="77777777" w:rsidR="00B20356" w:rsidRDefault="61E93C77">
            <w:pPr>
              <w:widowControl w:val="0"/>
              <w:numPr>
                <w:ilvl w:val="0"/>
                <w:numId w:val="29"/>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Skill level of other players - an experienced player looking to play competitively may not want to schedule a pickup game with amateurs</w:t>
            </w:r>
          </w:p>
          <w:p w14:paraId="5326DE47" w14:textId="77777777" w:rsidR="00B20356" w:rsidRDefault="00B20356">
            <w:pPr>
              <w:widowControl w:val="0"/>
              <w:pBdr>
                <w:top w:val="nil"/>
                <w:left w:val="nil"/>
                <w:bottom w:val="nil"/>
                <w:right w:val="nil"/>
                <w:between w:val="nil"/>
              </w:pBdr>
              <w:spacing w:line="360" w:lineRule="auto"/>
              <w:jc w:val="both"/>
              <w:rPr>
                <w:sz w:val="24"/>
                <w:szCs w:val="24"/>
                <w:highlight w:val="white"/>
              </w:rPr>
            </w:pPr>
          </w:p>
        </w:tc>
      </w:tr>
    </w:tbl>
    <w:p w14:paraId="0EB9979A" w14:textId="77777777" w:rsidR="00B20356" w:rsidRDefault="00B20356">
      <w:pPr>
        <w:spacing w:line="360" w:lineRule="auto"/>
        <w:jc w:val="both"/>
        <w:rPr>
          <w:sz w:val="24"/>
          <w:szCs w:val="24"/>
          <w:highlight w:val="white"/>
        </w:rPr>
      </w:pPr>
    </w:p>
    <w:p w14:paraId="00F9A6D9" w14:textId="77777777" w:rsidR="00B20356" w:rsidRDefault="61E93C77">
      <w:pPr>
        <w:numPr>
          <w:ilvl w:val="0"/>
          <w:numId w:val="32"/>
        </w:numPr>
        <w:spacing w:line="360" w:lineRule="auto"/>
        <w:contextualSpacing/>
        <w:jc w:val="both"/>
        <w:rPr>
          <w:sz w:val="24"/>
          <w:szCs w:val="24"/>
          <w:highlight w:val="white"/>
        </w:rPr>
      </w:pPr>
      <w:r w:rsidRPr="61E93C77">
        <w:rPr>
          <w:b/>
          <w:bCs/>
          <w:sz w:val="24"/>
          <w:szCs w:val="24"/>
          <w:highlight w:val="white"/>
        </w:rPr>
        <w:t>What are the currently existing solutions for scheduling pickup games?</w:t>
      </w:r>
    </w:p>
    <w:p w14:paraId="04827348" w14:textId="77777777" w:rsidR="00B20356" w:rsidRDefault="61E93C77">
      <w:pPr>
        <w:spacing w:line="360" w:lineRule="auto"/>
        <w:ind w:left="720"/>
        <w:jc w:val="both"/>
        <w:rPr>
          <w:sz w:val="24"/>
          <w:szCs w:val="24"/>
          <w:highlight w:val="white"/>
        </w:rPr>
      </w:pPr>
      <w:r w:rsidRPr="61E93C77">
        <w:rPr>
          <w:sz w:val="24"/>
          <w:szCs w:val="24"/>
          <w:highlight w:val="white"/>
        </w:rPr>
        <w:t>Currently, participants of pickup games use a number of channels, often used simultaneously, to communicate with one another. These channels include:</w:t>
      </w:r>
    </w:p>
    <w:p w14:paraId="1B8D3739" w14:textId="77777777" w:rsidR="00B20356" w:rsidRDefault="61E93C77">
      <w:pPr>
        <w:widowControl w:val="0"/>
        <w:numPr>
          <w:ilvl w:val="0"/>
          <w:numId w:val="8"/>
        </w:numPr>
        <w:spacing w:line="360" w:lineRule="auto"/>
        <w:contextualSpacing/>
        <w:jc w:val="both"/>
        <w:rPr>
          <w:sz w:val="24"/>
          <w:szCs w:val="24"/>
          <w:highlight w:val="white"/>
        </w:rPr>
      </w:pPr>
      <w:r w:rsidRPr="61E93C77">
        <w:rPr>
          <w:sz w:val="24"/>
          <w:szCs w:val="24"/>
          <w:highlight w:val="white"/>
        </w:rPr>
        <w:t>Face to face scheduling</w:t>
      </w:r>
    </w:p>
    <w:p w14:paraId="138C4F2C" w14:textId="77777777" w:rsidR="00B20356" w:rsidRDefault="61E93C77">
      <w:pPr>
        <w:widowControl w:val="0"/>
        <w:numPr>
          <w:ilvl w:val="0"/>
          <w:numId w:val="8"/>
        </w:numPr>
        <w:spacing w:line="360" w:lineRule="auto"/>
        <w:contextualSpacing/>
        <w:jc w:val="both"/>
        <w:rPr>
          <w:sz w:val="24"/>
          <w:szCs w:val="24"/>
          <w:highlight w:val="white"/>
        </w:rPr>
      </w:pPr>
      <w:r w:rsidRPr="61E93C77">
        <w:rPr>
          <w:sz w:val="24"/>
          <w:szCs w:val="24"/>
          <w:highlight w:val="white"/>
        </w:rPr>
        <w:t>Mobile calls</w:t>
      </w:r>
    </w:p>
    <w:p w14:paraId="08C60DC9" w14:textId="77777777" w:rsidR="00B20356" w:rsidRDefault="61E93C77">
      <w:pPr>
        <w:widowControl w:val="0"/>
        <w:numPr>
          <w:ilvl w:val="0"/>
          <w:numId w:val="8"/>
        </w:numPr>
        <w:spacing w:line="360" w:lineRule="auto"/>
        <w:contextualSpacing/>
        <w:jc w:val="both"/>
        <w:rPr>
          <w:sz w:val="24"/>
          <w:szCs w:val="24"/>
          <w:highlight w:val="white"/>
        </w:rPr>
      </w:pPr>
      <w:r w:rsidRPr="61E93C77">
        <w:rPr>
          <w:sz w:val="24"/>
          <w:szCs w:val="24"/>
          <w:highlight w:val="white"/>
        </w:rPr>
        <w:t>Mobile texts</w:t>
      </w:r>
    </w:p>
    <w:p w14:paraId="310B9C18" w14:textId="77777777" w:rsidR="00B20356" w:rsidRDefault="538C4234">
      <w:pPr>
        <w:widowControl w:val="0"/>
        <w:numPr>
          <w:ilvl w:val="0"/>
          <w:numId w:val="8"/>
        </w:numPr>
        <w:spacing w:line="360" w:lineRule="auto"/>
        <w:contextualSpacing/>
        <w:jc w:val="both"/>
        <w:rPr>
          <w:sz w:val="24"/>
          <w:szCs w:val="24"/>
          <w:highlight w:val="white"/>
        </w:rPr>
      </w:pPr>
      <w:r w:rsidRPr="538C4234">
        <w:rPr>
          <w:sz w:val="24"/>
          <w:szCs w:val="24"/>
          <w:highlight w:val="white"/>
        </w:rPr>
        <w:t xml:space="preserve">Apps: </w:t>
      </w:r>
      <w:proofErr w:type="spellStart"/>
      <w:r w:rsidRPr="538C4234">
        <w:rPr>
          <w:sz w:val="24"/>
          <w:szCs w:val="24"/>
          <w:highlight w:val="white"/>
        </w:rPr>
        <w:t>Whatsapp</w:t>
      </w:r>
      <w:proofErr w:type="spellEnd"/>
      <w:r w:rsidRPr="538C4234">
        <w:rPr>
          <w:sz w:val="24"/>
          <w:szCs w:val="24"/>
          <w:highlight w:val="white"/>
        </w:rPr>
        <w:t xml:space="preserve">, WeChat, </w:t>
      </w:r>
      <w:proofErr w:type="spellStart"/>
      <w:r w:rsidRPr="538C4234">
        <w:rPr>
          <w:sz w:val="24"/>
          <w:szCs w:val="24"/>
          <w:highlight w:val="white"/>
        </w:rPr>
        <w:t>GroupMe</w:t>
      </w:r>
      <w:proofErr w:type="spellEnd"/>
      <w:r w:rsidRPr="538C4234">
        <w:rPr>
          <w:sz w:val="24"/>
          <w:szCs w:val="24"/>
          <w:highlight w:val="white"/>
        </w:rPr>
        <w:t>, FB Messenger, etc.</w:t>
      </w:r>
    </w:p>
    <w:p w14:paraId="25700C2A" w14:textId="77777777" w:rsidR="00B20356" w:rsidRDefault="538C4234">
      <w:pPr>
        <w:widowControl w:val="0"/>
        <w:numPr>
          <w:ilvl w:val="0"/>
          <w:numId w:val="8"/>
        </w:numPr>
        <w:spacing w:line="360" w:lineRule="auto"/>
        <w:contextualSpacing/>
        <w:jc w:val="both"/>
        <w:rPr>
          <w:sz w:val="24"/>
          <w:szCs w:val="24"/>
          <w:highlight w:val="white"/>
        </w:rPr>
      </w:pPr>
      <w:r w:rsidRPr="538C4234">
        <w:rPr>
          <w:sz w:val="24"/>
          <w:szCs w:val="24"/>
          <w:highlight w:val="white"/>
          <w:u w:val="single"/>
        </w:rPr>
        <w:t>Pickup game scheduling apps</w:t>
      </w:r>
      <w:r w:rsidRPr="538C4234">
        <w:rPr>
          <w:sz w:val="24"/>
          <w:szCs w:val="24"/>
          <w:highlight w:val="white"/>
        </w:rPr>
        <w:t xml:space="preserve">: </w:t>
      </w:r>
      <w:proofErr w:type="spellStart"/>
      <w:r w:rsidRPr="538C4234">
        <w:rPr>
          <w:sz w:val="24"/>
          <w:szCs w:val="24"/>
          <w:highlight w:val="white"/>
        </w:rPr>
        <w:t>OpenSports</w:t>
      </w:r>
      <w:proofErr w:type="spellEnd"/>
      <w:r w:rsidRPr="538C4234">
        <w:rPr>
          <w:sz w:val="24"/>
          <w:szCs w:val="24"/>
          <w:highlight w:val="white"/>
        </w:rPr>
        <w:t xml:space="preserve">, </w:t>
      </w:r>
      <w:proofErr w:type="spellStart"/>
      <w:r w:rsidRPr="538C4234">
        <w:rPr>
          <w:sz w:val="24"/>
          <w:szCs w:val="24"/>
          <w:highlight w:val="white"/>
        </w:rPr>
        <w:t>RecCheck</w:t>
      </w:r>
      <w:proofErr w:type="spellEnd"/>
      <w:r w:rsidRPr="538C4234">
        <w:rPr>
          <w:sz w:val="24"/>
          <w:szCs w:val="24"/>
          <w:highlight w:val="white"/>
        </w:rPr>
        <w:t>, Huddlers, etc.</w:t>
      </w:r>
    </w:p>
    <w:p w14:paraId="568F755F" w14:textId="77777777" w:rsidR="00B20356" w:rsidRDefault="00B20356">
      <w:pPr>
        <w:spacing w:line="360" w:lineRule="auto"/>
        <w:jc w:val="both"/>
        <w:rPr>
          <w:sz w:val="24"/>
          <w:szCs w:val="24"/>
          <w:highlight w:val="white"/>
        </w:rPr>
      </w:pPr>
    </w:p>
    <w:p w14:paraId="589691FE" w14:textId="77777777" w:rsidR="00B20356" w:rsidRDefault="538C4234">
      <w:pPr>
        <w:spacing w:line="360" w:lineRule="auto"/>
        <w:ind w:left="720"/>
        <w:jc w:val="both"/>
        <w:rPr>
          <w:sz w:val="24"/>
          <w:szCs w:val="24"/>
          <w:highlight w:val="white"/>
        </w:rPr>
      </w:pPr>
      <w:r w:rsidRPr="538C4234">
        <w:rPr>
          <w:sz w:val="24"/>
          <w:szCs w:val="24"/>
          <w:highlight w:val="white"/>
        </w:rPr>
        <w:t xml:space="preserve">There are multiple pickup game scheduling apps available on both Android and </w:t>
      </w:r>
      <w:proofErr w:type="spellStart"/>
      <w:r w:rsidRPr="538C4234">
        <w:rPr>
          <w:sz w:val="24"/>
          <w:szCs w:val="24"/>
          <w:highlight w:val="white"/>
        </w:rPr>
        <w:t>IoS</w:t>
      </w:r>
      <w:proofErr w:type="spellEnd"/>
      <w:r w:rsidRPr="538C4234">
        <w:rPr>
          <w:sz w:val="24"/>
          <w:szCs w:val="24"/>
          <w:highlight w:val="white"/>
        </w:rPr>
        <w:t xml:space="preserve">. In terms of competition, </w:t>
      </w:r>
      <w:proofErr w:type="spellStart"/>
      <w:r w:rsidRPr="538C4234">
        <w:rPr>
          <w:sz w:val="24"/>
          <w:szCs w:val="24"/>
          <w:highlight w:val="white"/>
        </w:rPr>
        <w:t>WeBall</w:t>
      </w:r>
      <w:proofErr w:type="spellEnd"/>
      <w:r w:rsidRPr="538C4234">
        <w:rPr>
          <w:sz w:val="24"/>
          <w:szCs w:val="24"/>
          <w:highlight w:val="white"/>
        </w:rPr>
        <w:t xml:space="preserve"> competes directly with these apps for acquiring participants of pickup games.</w:t>
      </w:r>
    </w:p>
    <w:p w14:paraId="236BA294" w14:textId="77777777" w:rsidR="00B20356" w:rsidRDefault="00B20356">
      <w:pPr>
        <w:spacing w:line="360" w:lineRule="auto"/>
        <w:jc w:val="both"/>
        <w:rPr>
          <w:sz w:val="24"/>
          <w:szCs w:val="24"/>
          <w:highlight w:val="white"/>
        </w:rPr>
      </w:pPr>
    </w:p>
    <w:p w14:paraId="7348D16B" w14:textId="77777777" w:rsidR="00B20356" w:rsidRDefault="538C4234">
      <w:pPr>
        <w:numPr>
          <w:ilvl w:val="0"/>
          <w:numId w:val="32"/>
        </w:numPr>
        <w:spacing w:line="360" w:lineRule="auto"/>
        <w:contextualSpacing/>
        <w:jc w:val="both"/>
        <w:rPr>
          <w:sz w:val="24"/>
          <w:szCs w:val="24"/>
          <w:highlight w:val="white"/>
        </w:rPr>
      </w:pPr>
      <w:r w:rsidRPr="538C4234">
        <w:rPr>
          <w:sz w:val="24"/>
          <w:szCs w:val="24"/>
          <w:highlight w:val="white"/>
        </w:rPr>
        <w:t xml:space="preserve">How does </w:t>
      </w:r>
      <w:proofErr w:type="spellStart"/>
      <w:r w:rsidRPr="538C4234">
        <w:rPr>
          <w:sz w:val="24"/>
          <w:szCs w:val="24"/>
          <w:highlight w:val="white"/>
        </w:rPr>
        <w:t>WeBall</w:t>
      </w:r>
      <w:proofErr w:type="spellEnd"/>
      <w:r w:rsidRPr="538C4234">
        <w:rPr>
          <w:sz w:val="24"/>
          <w:szCs w:val="24"/>
          <w:highlight w:val="white"/>
        </w:rPr>
        <w:t xml:space="preserve"> fill the gap in user requirement?</w:t>
      </w:r>
    </w:p>
    <w:p w14:paraId="4B96E4EA" w14:textId="77777777" w:rsidR="00B20356" w:rsidRDefault="61E93C77">
      <w:pPr>
        <w:spacing w:line="360" w:lineRule="auto"/>
        <w:ind w:left="720"/>
        <w:jc w:val="both"/>
        <w:rPr>
          <w:sz w:val="24"/>
          <w:szCs w:val="24"/>
          <w:highlight w:val="white"/>
        </w:rPr>
      </w:pPr>
      <w:r w:rsidRPr="61E93C77">
        <w:rPr>
          <w:sz w:val="24"/>
          <w:szCs w:val="24"/>
          <w:highlight w:val="white"/>
        </w:rPr>
        <w:t xml:space="preserve">Our analysis of the current landscape of pickup games scheduling methods on a high level has indicated some of the findings below listed below. These have been addressed in greater detail in the ‘user survey’ section - </w:t>
      </w:r>
    </w:p>
    <w:p w14:paraId="76D8C656" w14:textId="77777777" w:rsidR="00B20356" w:rsidRDefault="00B20356">
      <w:pPr>
        <w:spacing w:line="360" w:lineRule="auto"/>
        <w:jc w:val="both"/>
        <w:rPr>
          <w:sz w:val="24"/>
          <w:szCs w:val="24"/>
          <w:highlight w:val="white"/>
        </w:rPr>
      </w:pPr>
    </w:p>
    <w:p w14:paraId="753DCF92" w14:textId="77777777" w:rsidR="00B20356" w:rsidRDefault="61E93C77">
      <w:pPr>
        <w:numPr>
          <w:ilvl w:val="0"/>
          <w:numId w:val="16"/>
        </w:numPr>
        <w:spacing w:line="360" w:lineRule="auto"/>
        <w:contextualSpacing/>
        <w:jc w:val="both"/>
        <w:rPr>
          <w:sz w:val="24"/>
          <w:szCs w:val="24"/>
          <w:highlight w:val="white"/>
        </w:rPr>
      </w:pPr>
      <w:r w:rsidRPr="61E93C77">
        <w:rPr>
          <w:sz w:val="24"/>
          <w:szCs w:val="24"/>
          <w:highlight w:val="white"/>
        </w:rPr>
        <w:lastRenderedPageBreak/>
        <w:t>Despite the availability of a large number of applications for scheduling pickup games, these have not yet substituted traditional channels used by players (face to face communication, mobile calls) and the more prevalent over-the-top mobile messaging services.</w:t>
      </w:r>
    </w:p>
    <w:p w14:paraId="5F50F778" w14:textId="77777777" w:rsidR="00B20356" w:rsidRDefault="00B20356">
      <w:pPr>
        <w:spacing w:line="360" w:lineRule="auto"/>
        <w:jc w:val="both"/>
        <w:rPr>
          <w:sz w:val="24"/>
          <w:szCs w:val="24"/>
          <w:highlight w:val="white"/>
        </w:rPr>
      </w:pPr>
    </w:p>
    <w:p w14:paraId="403291EF" w14:textId="77777777" w:rsidR="00B20356" w:rsidRDefault="538C4234">
      <w:pPr>
        <w:numPr>
          <w:ilvl w:val="0"/>
          <w:numId w:val="16"/>
        </w:numPr>
        <w:spacing w:line="360" w:lineRule="auto"/>
        <w:contextualSpacing/>
        <w:jc w:val="both"/>
        <w:rPr>
          <w:sz w:val="24"/>
          <w:szCs w:val="24"/>
          <w:highlight w:val="white"/>
        </w:rPr>
      </w:pPr>
      <w:r w:rsidRPr="538C4234">
        <w:rPr>
          <w:sz w:val="24"/>
          <w:szCs w:val="24"/>
          <w:highlight w:val="white"/>
        </w:rPr>
        <w:t xml:space="preserve">Some scheduling apps such as </w:t>
      </w:r>
      <w:proofErr w:type="spellStart"/>
      <w:r w:rsidRPr="538C4234">
        <w:rPr>
          <w:sz w:val="24"/>
          <w:szCs w:val="24"/>
          <w:highlight w:val="white"/>
        </w:rPr>
        <w:t>RecCheck</w:t>
      </w:r>
      <w:proofErr w:type="spellEnd"/>
      <w:r w:rsidRPr="538C4234">
        <w:rPr>
          <w:sz w:val="24"/>
          <w:szCs w:val="24"/>
          <w:highlight w:val="white"/>
        </w:rPr>
        <w:t xml:space="preserve"> are available for scheduling only a single sport, such as basketball, which limits the utility of the app.</w:t>
      </w:r>
    </w:p>
    <w:p w14:paraId="6F154168" w14:textId="77777777" w:rsidR="00B20356" w:rsidRDefault="00105373">
      <w:pPr>
        <w:spacing w:line="360" w:lineRule="auto"/>
        <w:jc w:val="both"/>
        <w:rPr>
          <w:sz w:val="24"/>
          <w:szCs w:val="24"/>
          <w:highlight w:val="white"/>
        </w:rPr>
      </w:pPr>
      <w:r>
        <w:rPr>
          <w:sz w:val="24"/>
          <w:szCs w:val="24"/>
          <w:highlight w:val="white"/>
        </w:rPr>
        <w:tab/>
      </w:r>
      <w:r>
        <w:rPr>
          <w:sz w:val="24"/>
          <w:szCs w:val="24"/>
          <w:highlight w:val="white"/>
        </w:rPr>
        <w:tab/>
      </w:r>
      <w:proofErr w:type="spellStart"/>
      <w:r w:rsidRPr="538C4234">
        <w:rPr>
          <w:i/>
          <w:iCs/>
          <w:sz w:val="24"/>
          <w:szCs w:val="24"/>
          <w:highlight w:val="white"/>
        </w:rPr>
        <w:t>WeBall’s</w:t>
      </w:r>
      <w:proofErr w:type="spellEnd"/>
      <w:r w:rsidRPr="538C4234">
        <w:rPr>
          <w:i/>
          <w:iCs/>
          <w:sz w:val="24"/>
          <w:szCs w:val="24"/>
          <w:highlight w:val="white"/>
        </w:rPr>
        <w:t xml:space="preserve"> solution</w:t>
      </w:r>
      <w:r>
        <w:rPr>
          <w:sz w:val="24"/>
          <w:szCs w:val="24"/>
          <w:highlight w:val="white"/>
        </w:rPr>
        <w:t>: Users can select from a set of 4 popular ball games</w:t>
      </w:r>
    </w:p>
    <w:p w14:paraId="1D7B2CD8" w14:textId="77777777" w:rsidR="00B20356" w:rsidRDefault="00B20356">
      <w:pPr>
        <w:spacing w:line="360" w:lineRule="auto"/>
        <w:jc w:val="both"/>
        <w:rPr>
          <w:sz w:val="24"/>
          <w:szCs w:val="24"/>
          <w:highlight w:val="white"/>
        </w:rPr>
      </w:pPr>
    </w:p>
    <w:p w14:paraId="197409E7" w14:textId="77777777" w:rsidR="00B20356" w:rsidRDefault="538C4234">
      <w:pPr>
        <w:numPr>
          <w:ilvl w:val="0"/>
          <w:numId w:val="16"/>
        </w:numPr>
        <w:spacing w:line="360" w:lineRule="auto"/>
        <w:contextualSpacing/>
        <w:jc w:val="both"/>
        <w:rPr>
          <w:sz w:val="24"/>
          <w:szCs w:val="24"/>
          <w:highlight w:val="white"/>
        </w:rPr>
      </w:pPr>
      <w:r w:rsidRPr="538C4234">
        <w:rPr>
          <w:sz w:val="24"/>
          <w:szCs w:val="24"/>
          <w:highlight w:val="white"/>
        </w:rPr>
        <w:t xml:space="preserve">Users do not find the interface of some of these apps friendly. Ex - to create a profile in </w:t>
      </w:r>
      <w:proofErr w:type="spellStart"/>
      <w:r w:rsidRPr="538C4234">
        <w:rPr>
          <w:sz w:val="24"/>
          <w:szCs w:val="24"/>
          <w:highlight w:val="white"/>
        </w:rPr>
        <w:t>OpenSports</w:t>
      </w:r>
      <w:proofErr w:type="spellEnd"/>
      <w:r w:rsidRPr="538C4234">
        <w:rPr>
          <w:sz w:val="24"/>
          <w:szCs w:val="24"/>
          <w:highlight w:val="white"/>
        </w:rPr>
        <w:t>, a user is compulsorily required to upload a photograph and specify a gender. Users who did not wish to share photo and/or gender information found this step arbitrary and unnecessary to the login process and were therefore, not motivated to use the app.</w:t>
      </w:r>
    </w:p>
    <w:p w14:paraId="13AC9593" w14:textId="77777777" w:rsidR="00B20356" w:rsidRDefault="538C4234">
      <w:pPr>
        <w:spacing w:line="360" w:lineRule="auto"/>
        <w:ind w:left="1440"/>
        <w:jc w:val="both"/>
        <w:rPr>
          <w:sz w:val="24"/>
          <w:szCs w:val="24"/>
          <w:highlight w:val="white"/>
        </w:rPr>
      </w:pPr>
      <w:proofErr w:type="spellStart"/>
      <w:r w:rsidRPr="538C4234">
        <w:rPr>
          <w:i/>
          <w:iCs/>
          <w:sz w:val="24"/>
          <w:szCs w:val="24"/>
          <w:highlight w:val="white"/>
        </w:rPr>
        <w:t>WeBall’s</w:t>
      </w:r>
      <w:proofErr w:type="spellEnd"/>
      <w:r w:rsidRPr="538C4234">
        <w:rPr>
          <w:i/>
          <w:iCs/>
          <w:sz w:val="24"/>
          <w:szCs w:val="24"/>
          <w:highlight w:val="white"/>
        </w:rPr>
        <w:t xml:space="preserve"> solution: </w:t>
      </w:r>
      <w:r w:rsidRPr="538C4234">
        <w:rPr>
          <w:sz w:val="24"/>
          <w:szCs w:val="24"/>
          <w:highlight w:val="white"/>
        </w:rPr>
        <w:t>Users required to only submit their email ID at the time of login</w:t>
      </w:r>
    </w:p>
    <w:p w14:paraId="5EF2D3C9" w14:textId="77777777" w:rsidR="00B20356" w:rsidRDefault="00B20356">
      <w:pPr>
        <w:spacing w:line="360" w:lineRule="auto"/>
        <w:jc w:val="both"/>
        <w:rPr>
          <w:sz w:val="24"/>
          <w:szCs w:val="24"/>
          <w:highlight w:val="white"/>
        </w:rPr>
      </w:pPr>
    </w:p>
    <w:p w14:paraId="24B3A661" w14:textId="77777777" w:rsidR="00B20356" w:rsidRDefault="61E93C77">
      <w:pPr>
        <w:numPr>
          <w:ilvl w:val="0"/>
          <w:numId w:val="16"/>
        </w:numPr>
        <w:spacing w:line="360" w:lineRule="auto"/>
        <w:contextualSpacing/>
        <w:jc w:val="both"/>
        <w:rPr>
          <w:sz w:val="24"/>
          <w:szCs w:val="24"/>
          <w:highlight w:val="white"/>
        </w:rPr>
      </w:pPr>
      <w:r w:rsidRPr="61E93C77">
        <w:rPr>
          <w:sz w:val="24"/>
          <w:szCs w:val="24"/>
          <w:highlight w:val="white"/>
        </w:rPr>
        <w:t>Currently available apps have raised privacy concerns among some of the users. Ex - some apps require access to photos/media/files and device ID information. The permissions page for two such apps at the time of download are added below.</w:t>
      </w:r>
    </w:p>
    <w:p w14:paraId="1B02A158" w14:textId="77777777" w:rsidR="00B20356" w:rsidRDefault="00105373">
      <w:pPr>
        <w:spacing w:line="360" w:lineRule="auto"/>
        <w:jc w:val="center"/>
        <w:rPr>
          <w:sz w:val="24"/>
          <w:szCs w:val="24"/>
          <w:highlight w:val="white"/>
        </w:rPr>
      </w:pPr>
      <w:r>
        <w:rPr>
          <w:noProof/>
          <w:sz w:val="24"/>
          <w:szCs w:val="24"/>
          <w:highlight w:val="white"/>
          <w:lang w:val="en-US"/>
        </w:rPr>
        <w:drawing>
          <wp:inline distT="114300" distB="114300" distL="114300" distR="114300" wp14:anchorId="5ADA0ECF" wp14:editId="7A770658">
            <wp:extent cx="2979733" cy="2586038"/>
            <wp:effectExtent l="12700" t="12700" r="12700" b="1270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2979733" cy="2586038"/>
                    </a:xfrm>
                    <a:prstGeom prst="rect">
                      <a:avLst/>
                    </a:prstGeom>
                    <a:ln w="12700">
                      <a:solidFill>
                        <a:srgbClr val="000000"/>
                      </a:solidFill>
                      <a:prstDash val="solid"/>
                    </a:ln>
                  </pic:spPr>
                </pic:pic>
              </a:graphicData>
            </a:graphic>
          </wp:inline>
        </w:drawing>
      </w:r>
    </w:p>
    <w:p w14:paraId="4EF47918" w14:textId="77777777" w:rsidR="00B20356" w:rsidRDefault="00105373">
      <w:pPr>
        <w:spacing w:line="360" w:lineRule="auto"/>
        <w:jc w:val="center"/>
        <w:rPr>
          <w:b/>
          <w:sz w:val="36"/>
          <w:szCs w:val="36"/>
          <w:highlight w:val="white"/>
        </w:rPr>
      </w:pPr>
      <w:r>
        <w:rPr>
          <w:b/>
          <w:noProof/>
          <w:sz w:val="36"/>
          <w:szCs w:val="36"/>
          <w:highlight w:val="white"/>
          <w:lang w:val="en-US"/>
        </w:rPr>
        <w:lastRenderedPageBreak/>
        <w:drawing>
          <wp:inline distT="114300" distB="114300" distL="114300" distR="114300" wp14:anchorId="433B546E" wp14:editId="5622E08B">
            <wp:extent cx="3028950" cy="2605088"/>
            <wp:effectExtent l="12700" t="12700" r="12700" b="12700"/>
            <wp:docPr id="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a:stretch>
                      <a:fillRect/>
                    </a:stretch>
                  </pic:blipFill>
                  <pic:spPr>
                    <a:xfrm>
                      <a:off x="0" y="0"/>
                      <a:ext cx="3028950" cy="2605088"/>
                    </a:xfrm>
                    <a:prstGeom prst="rect">
                      <a:avLst/>
                    </a:prstGeom>
                    <a:ln w="12700">
                      <a:solidFill>
                        <a:srgbClr val="000000"/>
                      </a:solidFill>
                      <a:prstDash val="solid"/>
                    </a:ln>
                  </pic:spPr>
                </pic:pic>
              </a:graphicData>
            </a:graphic>
          </wp:inline>
        </w:drawing>
      </w:r>
    </w:p>
    <w:p w14:paraId="13D67C8A" w14:textId="77777777" w:rsidR="00B20356" w:rsidRDefault="00B20356">
      <w:pPr>
        <w:spacing w:line="360" w:lineRule="auto"/>
        <w:jc w:val="both"/>
        <w:rPr>
          <w:b/>
          <w:sz w:val="36"/>
          <w:szCs w:val="36"/>
          <w:highlight w:val="white"/>
        </w:rPr>
      </w:pPr>
    </w:p>
    <w:p w14:paraId="26748669" w14:textId="77777777" w:rsidR="00B20356" w:rsidRDefault="00B20356">
      <w:pPr>
        <w:spacing w:line="360" w:lineRule="auto"/>
        <w:jc w:val="both"/>
        <w:rPr>
          <w:b/>
          <w:sz w:val="36"/>
          <w:szCs w:val="36"/>
          <w:highlight w:val="white"/>
        </w:rPr>
      </w:pPr>
    </w:p>
    <w:p w14:paraId="5F554089" w14:textId="77777777" w:rsidR="00B20356" w:rsidRDefault="00B20356">
      <w:pPr>
        <w:spacing w:line="360" w:lineRule="auto"/>
        <w:jc w:val="both"/>
        <w:rPr>
          <w:b/>
          <w:sz w:val="36"/>
          <w:szCs w:val="36"/>
          <w:highlight w:val="white"/>
        </w:rPr>
      </w:pPr>
    </w:p>
    <w:p w14:paraId="6499B22A" w14:textId="77777777" w:rsidR="00B20356" w:rsidRDefault="00B20356">
      <w:pPr>
        <w:spacing w:line="360" w:lineRule="auto"/>
        <w:jc w:val="both"/>
        <w:rPr>
          <w:b/>
          <w:sz w:val="36"/>
          <w:szCs w:val="36"/>
          <w:highlight w:val="white"/>
        </w:rPr>
      </w:pPr>
    </w:p>
    <w:p w14:paraId="7754F2C2" w14:textId="77777777" w:rsidR="00B20356" w:rsidRDefault="00B20356">
      <w:pPr>
        <w:spacing w:line="360" w:lineRule="auto"/>
        <w:jc w:val="both"/>
        <w:rPr>
          <w:b/>
          <w:sz w:val="36"/>
          <w:szCs w:val="36"/>
          <w:highlight w:val="white"/>
        </w:rPr>
      </w:pPr>
    </w:p>
    <w:p w14:paraId="10F20633" w14:textId="77777777" w:rsidR="00B20356" w:rsidRDefault="00105373">
      <w:pPr>
        <w:spacing w:line="360" w:lineRule="auto"/>
        <w:jc w:val="both"/>
        <w:rPr>
          <w:b/>
          <w:sz w:val="36"/>
          <w:szCs w:val="36"/>
          <w:highlight w:val="white"/>
        </w:rPr>
      </w:pPr>
      <w:r>
        <w:br w:type="page"/>
      </w:r>
    </w:p>
    <w:p w14:paraId="2FE4809C" w14:textId="77777777" w:rsidR="00B20356" w:rsidRDefault="61E93C77">
      <w:pPr>
        <w:spacing w:line="360" w:lineRule="auto"/>
        <w:jc w:val="both"/>
        <w:rPr>
          <w:sz w:val="36"/>
          <w:szCs w:val="36"/>
          <w:highlight w:val="white"/>
        </w:rPr>
      </w:pPr>
      <w:r w:rsidRPr="61E93C77">
        <w:rPr>
          <w:b/>
          <w:bCs/>
          <w:sz w:val="36"/>
          <w:szCs w:val="36"/>
          <w:highlight w:val="white"/>
        </w:rPr>
        <w:lastRenderedPageBreak/>
        <w:t>Motivation</w:t>
      </w:r>
    </w:p>
    <w:p w14:paraId="6C26AF58" w14:textId="77777777" w:rsidR="00B20356" w:rsidRDefault="00B20356">
      <w:pPr>
        <w:spacing w:line="360" w:lineRule="auto"/>
        <w:jc w:val="both"/>
        <w:rPr>
          <w:sz w:val="24"/>
          <w:szCs w:val="24"/>
          <w:highlight w:val="white"/>
        </w:rPr>
      </w:pPr>
    </w:p>
    <w:p w14:paraId="2321B889" w14:textId="77777777" w:rsidR="00B20356" w:rsidRDefault="61E93C77">
      <w:pPr>
        <w:spacing w:line="360" w:lineRule="auto"/>
        <w:ind w:left="720"/>
        <w:jc w:val="both"/>
        <w:rPr>
          <w:sz w:val="24"/>
          <w:szCs w:val="24"/>
          <w:highlight w:val="white"/>
        </w:rPr>
      </w:pPr>
      <w:r w:rsidRPr="61E93C77">
        <w:rPr>
          <w:sz w:val="24"/>
          <w:szCs w:val="24"/>
          <w:highlight w:val="white"/>
        </w:rPr>
        <w:t xml:space="preserve">This section describes the requirement gathering process for developing a UI prototype. In particular the following activities were performed to identify UI requirements and workflow - </w:t>
      </w:r>
    </w:p>
    <w:p w14:paraId="5FB11318" w14:textId="77777777" w:rsidR="00B20356" w:rsidRDefault="61E93C77">
      <w:pPr>
        <w:numPr>
          <w:ilvl w:val="0"/>
          <w:numId w:val="17"/>
        </w:numPr>
        <w:spacing w:line="360" w:lineRule="auto"/>
        <w:contextualSpacing/>
        <w:jc w:val="both"/>
        <w:rPr>
          <w:sz w:val="24"/>
          <w:szCs w:val="24"/>
          <w:highlight w:val="white"/>
        </w:rPr>
      </w:pPr>
      <w:r w:rsidRPr="61E93C77">
        <w:rPr>
          <w:sz w:val="24"/>
          <w:szCs w:val="24"/>
          <w:highlight w:val="white"/>
        </w:rPr>
        <w:t>Developing initial hypothesis of target users</w:t>
      </w:r>
    </w:p>
    <w:p w14:paraId="273669D2" w14:textId="77777777" w:rsidR="00B20356" w:rsidRDefault="61E93C77">
      <w:pPr>
        <w:numPr>
          <w:ilvl w:val="0"/>
          <w:numId w:val="17"/>
        </w:numPr>
        <w:spacing w:line="360" w:lineRule="auto"/>
        <w:contextualSpacing/>
        <w:jc w:val="both"/>
        <w:rPr>
          <w:sz w:val="24"/>
          <w:szCs w:val="24"/>
          <w:highlight w:val="white"/>
        </w:rPr>
      </w:pPr>
      <w:r w:rsidRPr="61E93C77">
        <w:rPr>
          <w:sz w:val="24"/>
          <w:szCs w:val="24"/>
          <w:highlight w:val="white"/>
        </w:rPr>
        <w:t>Conducting pre-survey interviews</w:t>
      </w:r>
    </w:p>
    <w:p w14:paraId="6D86588E" w14:textId="77777777" w:rsidR="00B20356" w:rsidRDefault="61E93C77">
      <w:pPr>
        <w:numPr>
          <w:ilvl w:val="0"/>
          <w:numId w:val="17"/>
        </w:numPr>
        <w:spacing w:line="360" w:lineRule="auto"/>
        <w:contextualSpacing/>
        <w:jc w:val="both"/>
        <w:rPr>
          <w:sz w:val="24"/>
          <w:szCs w:val="24"/>
          <w:highlight w:val="white"/>
        </w:rPr>
      </w:pPr>
      <w:r w:rsidRPr="61E93C77">
        <w:rPr>
          <w:sz w:val="24"/>
          <w:szCs w:val="24"/>
          <w:highlight w:val="white"/>
        </w:rPr>
        <w:t>Survey (v1) creation and response collection</w:t>
      </w:r>
    </w:p>
    <w:p w14:paraId="5600336D" w14:textId="77777777" w:rsidR="00B20356" w:rsidRDefault="61E93C77">
      <w:pPr>
        <w:numPr>
          <w:ilvl w:val="0"/>
          <w:numId w:val="17"/>
        </w:numPr>
        <w:spacing w:line="360" w:lineRule="auto"/>
        <w:contextualSpacing/>
        <w:jc w:val="both"/>
        <w:rPr>
          <w:sz w:val="24"/>
          <w:szCs w:val="24"/>
          <w:highlight w:val="white"/>
        </w:rPr>
      </w:pPr>
      <w:r w:rsidRPr="61E93C77">
        <w:rPr>
          <w:sz w:val="24"/>
          <w:szCs w:val="24"/>
          <w:highlight w:val="white"/>
        </w:rPr>
        <w:t>Interpreting survey results and identifying key features for prototype</w:t>
      </w:r>
    </w:p>
    <w:p w14:paraId="60C1AF8B" w14:textId="77777777" w:rsidR="00B20356" w:rsidRDefault="61E93C77">
      <w:pPr>
        <w:numPr>
          <w:ilvl w:val="0"/>
          <w:numId w:val="17"/>
        </w:numPr>
        <w:spacing w:line="360" w:lineRule="auto"/>
        <w:contextualSpacing/>
        <w:jc w:val="both"/>
        <w:rPr>
          <w:sz w:val="24"/>
          <w:szCs w:val="24"/>
          <w:highlight w:val="white"/>
        </w:rPr>
      </w:pPr>
      <w:r w:rsidRPr="61E93C77">
        <w:rPr>
          <w:sz w:val="24"/>
          <w:szCs w:val="24"/>
          <w:highlight w:val="white"/>
        </w:rPr>
        <w:t>Survey modification (v2) and interpretation of updated survey results</w:t>
      </w:r>
    </w:p>
    <w:p w14:paraId="01784443" w14:textId="77777777" w:rsidR="00B20356" w:rsidRDefault="00B20356">
      <w:pPr>
        <w:spacing w:line="360" w:lineRule="auto"/>
        <w:jc w:val="both"/>
        <w:rPr>
          <w:sz w:val="24"/>
          <w:szCs w:val="24"/>
          <w:highlight w:val="white"/>
        </w:rPr>
      </w:pPr>
    </w:p>
    <w:p w14:paraId="7DDF6CDE" w14:textId="77777777" w:rsidR="00B20356" w:rsidRDefault="61E93C77" w:rsidP="61E93C77">
      <w:pPr>
        <w:numPr>
          <w:ilvl w:val="0"/>
          <w:numId w:val="33"/>
        </w:numPr>
        <w:spacing w:line="360" w:lineRule="auto"/>
        <w:contextualSpacing/>
        <w:jc w:val="both"/>
        <w:rPr>
          <w:b/>
          <w:bCs/>
          <w:sz w:val="24"/>
          <w:szCs w:val="24"/>
          <w:highlight w:val="white"/>
        </w:rPr>
      </w:pPr>
      <w:r w:rsidRPr="61E93C77">
        <w:rPr>
          <w:b/>
          <w:bCs/>
          <w:sz w:val="24"/>
          <w:szCs w:val="24"/>
          <w:highlight w:val="white"/>
        </w:rPr>
        <w:t>Developing a hypothesis - ‘</w:t>
      </w:r>
      <w:r w:rsidRPr="61E93C77">
        <w:rPr>
          <w:b/>
          <w:bCs/>
          <w:i/>
          <w:iCs/>
          <w:sz w:val="24"/>
          <w:szCs w:val="24"/>
          <w:highlight w:val="white"/>
        </w:rPr>
        <w:t>who are the target users?</w:t>
      </w:r>
    </w:p>
    <w:p w14:paraId="7F607921" w14:textId="77777777" w:rsidR="00B20356" w:rsidRDefault="00105373">
      <w:pPr>
        <w:spacing w:line="360" w:lineRule="auto"/>
        <w:jc w:val="both"/>
        <w:rPr>
          <w:sz w:val="24"/>
          <w:szCs w:val="24"/>
          <w:highlight w:val="white"/>
        </w:rPr>
      </w:pPr>
      <w:r>
        <w:rPr>
          <w:sz w:val="24"/>
          <w:szCs w:val="24"/>
          <w:highlight w:val="white"/>
        </w:rPr>
        <w:tab/>
      </w:r>
    </w:p>
    <w:p w14:paraId="3313F5BA" w14:textId="77777777" w:rsidR="00B20356" w:rsidRDefault="61E93C77">
      <w:pPr>
        <w:spacing w:line="360" w:lineRule="auto"/>
        <w:ind w:left="720"/>
        <w:jc w:val="both"/>
        <w:rPr>
          <w:sz w:val="24"/>
          <w:szCs w:val="24"/>
          <w:highlight w:val="white"/>
        </w:rPr>
      </w:pPr>
      <w:r w:rsidRPr="61E93C77">
        <w:rPr>
          <w:sz w:val="24"/>
          <w:szCs w:val="24"/>
          <w:highlight w:val="white"/>
        </w:rPr>
        <w:t xml:space="preserve">In the context of developing an app for pickup game scheduling, we concluded that there were 2 categories of users likely to use this app - </w:t>
      </w: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3600"/>
        <w:gridCol w:w="3615"/>
      </w:tblGrid>
      <w:tr w:rsidR="00B20356" w14:paraId="3CFE8496" w14:textId="77777777" w:rsidTr="538C4234">
        <w:tc>
          <w:tcPr>
            <w:tcW w:w="1425" w:type="dxa"/>
            <w:shd w:val="clear" w:color="auto" w:fill="auto"/>
            <w:tcMar>
              <w:top w:w="100" w:type="dxa"/>
              <w:left w:w="100" w:type="dxa"/>
              <w:bottom w:w="100" w:type="dxa"/>
              <w:right w:w="100" w:type="dxa"/>
            </w:tcMar>
          </w:tcPr>
          <w:p w14:paraId="1FC6BB76"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26125E02"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Target groups</w:t>
            </w:r>
          </w:p>
        </w:tc>
        <w:tc>
          <w:tcPr>
            <w:tcW w:w="3600" w:type="dxa"/>
            <w:shd w:val="clear" w:color="auto" w:fill="auto"/>
            <w:tcMar>
              <w:top w:w="100" w:type="dxa"/>
              <w:left w:w="100" w:type="dxa"/>
              <w:bottom w:w="100" w:type="dxa"/>
              <w:right w:w="100" w:type="dxa"/>
            </w:tcMar>
          </w:tcPr>
          <w:p w14:paraId="29AD38C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People who participate in pickup games and are comfortable scheduling pickup games using existing methods</w:t>
            </w:r>
          </w:p>
        </w:tc>
        <w:tc>
          <w:tcPr>
            <w:tcW w:w="3615" w:type="dxa"/>
            <w:shd w:val="clear" w:color="auto" w:fill="auto"/>
            <w:tcMar>
              <w:top w:w="100" w:type="dxa"/>
              <w:left w:w="100" w:type="dxa"/>
              <w:bottom w:w="100" w:type="dxa"/>
              <w:right w:w="100" w:type="dxa"/>
            </w:tcMar>
          </w:tcPr>
          <w:p w14:paraId="75684A7D"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Do not participate in pickup games because they have not yet identified a convenient way to schedule pickup games)</w:t>
            </w:r>
          </w:p>
        </w:tc>
      </w:tr>
      <w:tr w:rsidR="00B20356" w14:paraId="753079E7" w14:textId="77777777" w:rsidTr="538C4234">
        <w:tc>
          <w:tcPr>
            <w:tcW w:w="1425" w:type="dxa"/>
            <w:shd w:val="clear" w:color="auto" w:fill="auto"/>
            <w:tcMar>
              <w:top w:w="100" w:type="dxa"/>
              <w:left w:w="100" w:type="dxa"/>
              <w:bottom w:w="100" w:type="dxa"/>
              <w:right w:w="100" w:type="dxa"/>
            </w:tcMar>
          </w:tcPr>
          <w:p w14:paraId="0B314CFB" w14:textId="77777777" w:rsidR="00B20356" w:rsidRDefault="538C4234">
            <w:pPr>
              <w:widowControl w:val="0"/>
              <w:pBdr>
                <w:top w:val="nil"/>
                <w:left w:val="nil"/>
                <w:bottom w:val="nil"/>
                <w:right w:val="nil"/>
                <w:between w:val="nil"/>
              </w:pBdr>
              <w:spacing w:line="360" w:lineRule="auto"/>
              <w:jc w:val="both"/>
              <w:rPr>
                <w:sz w:val="24"/>
                <w:szCs w:val="24"/>
                <w:highlight w:val="white"/>
              </w:rPr>
            </w:pPr>
            <w:r w:rsidRPr="538C4234">
              <w:rPr>
                <w:sz w:val="24"/>
                <w:szCs w:val="24"/>
                <w:highlight w:val="white"/>
              </w:rPr>
              <w:t xml:space="preserve">What </w:t>
            </w:r>
            <w:proofErr w:type="spellStart"/>
            <w:r w:rsidRPr="538C4234">
              <w:rPr>
                <w:sz w:val="24"/>
                <w:szCs w:val="24"/>
                <w:highlight w:val="white"/>
              </w:rPr>
              <w:t>WeBall</w:t>
            </w:r>
            <w:proofErr w:type="spellEnd"/>
            <w:r w:rsidRPr="538C4234">
              <w:rPr>
                <w:sz w:val="24"/>
                <w:szCs w:val="24"/>
                <w:highlight w:val="white"/>
              </w:rPr>
              <w:t xml:space="preserve"> can offer</w:t>
            </w:r>
          </w:p>
        </w:tc>
        <w:tc>
          <w:tcPr>
            <w:tcW w:w="3600" w:type="dxa"/>
            <w:shd w:val="clear" w:color="auto" w:fill="auto"/>
            <w:tcMar>
              <w:top w:w="100" w:type="dxa"/>
              <w:left w:w="100" w:type="dxa"/>
              <w:bottom w:w="100" w:type="dxa"/>
              <w:right w:w="100" w:type="dxa"/>
            </w:tcMar>
          </w:tcPr>
          <w:p w14:paraId="7D62EE87"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Offer an improved usability experience over existing apps</w:t>
            </w:r>
          </w:p>
        </w:tc>
        <w:tc>
          <w:tcPr>
            <w:tcW w:w="3615" w:type="dxa"/>
            <w:shd w:val="clear" w:color="auto" w:fill="auto"/>
            <w:tcMar>
              <w:top w:w="100" w:type="dxa"/>
              <w:left w:w="100" w:type="dxa"/>
              <w:bottom w:w="100" w:type="dxa"/>
              <w:right w:w="100" w:type="dxa"/>
            </w:tcMar>
          </w:tcPr>
          <w:p w14:paraId="5765BDD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Offer a convenient way to schedule pickup games using the app</w:t>
            </w:r>
          </w:p>
        </w:tc>
      </w:tr>
    </w:tbl>
    <w:p w14:paraId="5FC197D7" w14:textId="77777777" w:rsidR="00B20356" w:rsidRDefault="00B20356">
      <w:pPr>
        <w:spacing w:line="360" w:lineRule="auto"/>
        <w:ind w:left="720"/>
        <w:jc w:val="both"/>
        <w:rPr>
          <w:sz w:val="24"/>
          <w:szCs w:val="24"/>
          <w:highlight w:val="white"/>
        </w:rPr>
      </w:pPr>
    </w:p>
    <w:p w14:paraId="20EAF5F0" w14:textId="77777777" w:rsidR="00B20356" w:rsidRDefault="61E93C77">
      <w:pPr>
        <w:spacing w:line="360" w:lineRule="auto"/>
        <w:ind w:left="720"/>
        <w:jc w:val="both"/>
        <w:rPr>
          <w:sz w:val="24"/>
          <w:szCs w:val="24"/>
          <w:highlight w:val="white"/>
        </w:rPr>
      </w:pPr>
      <w:r w:rsidRPr="61E93C77">
        <w:rPr>
          <w:sz w:val="24"/>
          <w:szCs w:val="24"/>
          <w:highlight w:val="white"/>
        </w:rPr>
        <w:t xml:space="preserve">For the 1st version of this app, the target users are students across different educational levels in the following institutions - </w:t>
      </w:r>
    </w:p>
    <w:p w14:paraId="70E9C210" w14:textId="77777777" w:rsidR="00B20356" w:rsidRDefault="61E93C77">
      <w:pPr>
        <w:numPr>
          <w:ilvl w:val="0"/>
          <w:numId w:val="24"/>
        </w:numPr>
        <w:spacing w:line="360" w:lineRule="auto"/>
        <w:contextualSpacing/>
        <w:jc w:val="both"/>
        <w:rPr>
          <w:sz w:val="24"/>
          <w:szCs w:val="24"/>
          <w:highlight w:val="white"/>
        </w:rPr>
      </w:pPr>
      <w:r w:rsidRPr="61E93C77">
        <w:rPr>
          <w:sz w:val="24"/>
          <w:szCs w:val="24"/>
          <w:highlight w:val="white"/>
        </w:rPr>
        <w:t>Grades 9 to 12 (public schools)</w:t>
      </w:r>
    </w:p>
    <w:p w14:paraId="52C6E3C3" w14:textId="77777777" w:rsidR="00B20356" w:rsidRDefault="61E93C77">
      <w:pPr>
        <w:numPr>
          <w:ilvl w:val="0"/>
          <w:numId w:val="24"/>
        </w:numPr>
        <w:spacing w:line="360" w:lineRule="auto"/>
        <w:contextualSpacing/>
        <w:jc w:val="both"/>
        <w:rPr>
          <w:sz w:val="24"/>
          <w:szCs w:val="24"/>
          <w:highlight w:val="white"/>
        </w:rPr>
      </w:pPr>
      <w:r w:rsidRPr="61E93C77">
        <w:rPr>
          <w:sz w:val="24"/>
          <w:szCs w:val="24"/>
          <w:highlight w:val="white"/>
        </w:rPr>
        <w:t>Additional private elementary and secondary schools</w:t>
      </w:r>
    </w:p>
    <w:p w14:paraId="331C84BC" w14:textId="77777777" w:rsidR="00B20356" w:rsidRDefault="61E93C77">
      <w:pPr>
        <w:numPr>
          <w:ilvl w:val="0"/>
          <w:numId w:val="24"/>
        </w:numPr>
        <w:spacing w:line="360" w:lineRule="auto"/>
        <w:contextualSpacing/>
        <w:jc w:val="both"/>
        <w:rPr>
          <w:sz w:val="24"/>
          <w:szCs w:val="24"/>
          <w:highlight w:val="white"/>
        </w:rPr>
      </w:pPr>
      <w:r w:rsidRPr="61E93C77">
        <w:rPr>
          <w:sz w:val="24"/>
          <w:szCs w:val="24"/>
          <w:highlight w:val="white"/>
        </w:rPr>
        <w:t>Colleges and universities</w:t>
      </w:r>
    </w:p>
    <w:p w14:paraId="681CF26B" w14:textId="77777777" w:rsidR="00B20356" w:rsidRDefault="00B20356">
      <w:pPr>
        <w:spacing w:line="360" w:lineRule="auto"/>
        <w:ind w:left="720"/>
        <w:jc w:val="both"/>
        <w:rPr>
          <w:sz w:val="24"/>
          <w:szCs w:val="24"/>
          <w:highlight w:val="white"/>
        </w:rPr>
      </w:pPr>
    </w:p>
    <w:p w14:paraId="398CCFB5" w14:textId="77777777" w:rsidR="00B20356" w:rsidRDefault="61E93C77">
      <w:pPr>
        <w:spacing w:line="360" w:lineRule="auto"/>
        <w:ind w:left="720"/>
        <w:jc w:val="both"/>
        <w:rPr>
          <w:sz w:val="24"/>
          <w:szCs w:val="24"/>
          <w:highlight w:val="white"/>
        </w:rPr>
      </w:pPr>
      <w:r w:rsidRPr="61E93C77">
        <w:rPr>
          <w:sz w:val="24"/>
          <w:szCs w:val="24"/>
          <w:highlight w:val="white"/>
        </w:rPr>
        <w:lastRenderedPageBreak/>
        <w:t>For the first rollout, this target population made sense because students typically have access to facilities to play, equipment and most importantly a student community to find pickup game participants from.</w:t>
      </w:r>
    </w:p>
    <w:p w14:paraId="6A092E9D" w14:textId="77777777" w:rsidR="00B20356" w:rsidRDefault="00B20356">
      <w:pPr>
        <w:spacing w:line="360" w:lineRule="auto"/>
        <w:ind w:left="720"/>
        <w:jc w:val="both"/>
        <w:rPr>
          <w:sz w:val="24"/>
          <w:szCs w:val="24"/>
          <w:highlight w:val="white"/>
        </w:rPr>
      </w:pPr>
    </w:p>
    <w:p w14:paraId="7D4E3165" w14:textId="77777777" w:rsidR="00B20356" w:rsidRDefault="61E93C77">
      <w:pPr>
        <w:spacing w:line="360" w:lineRule="auto"/>
        <w:ind w:left="720"/>
        <w:jc w:val="both"/>
        <w:rPr>
          <w:sz w:val="24"/>
          <w:szCs w:val="24"/>
          <w:highlight w:val="white"/>
        </w:rPr>
      </w:pPr>
      <w:r w:rsidRPr="61E93C77">
        <w:rPr>
          <w:sz w:val="24"/>
          <w:szCs w:val="24"/>
          <w:highlight w:val="white"/>
        </w:rPr>
        <w:t>To assess the viability of this application, a market sizing exercise was performed to understand the size of the target population within Pittsburgh (details in Appendix, item 3). 8,200+ target users are present in Pittsburgh itself. This exercise will be repeated for other college cities to obtain a national count of potential users.</w:t>
      </w:r>
    </w:p>
    <w:p w14:paraId="3BC9F344" w14:textId="77777777" w:rsidR="00B20356" w:rsidRDefault="00B20356">
      <w:pPr>
        <w:spacing w:line="360" w:lineRule="auto"/>
        <w:ind w:left="720"/>
        <w:jc w:val="both"/>
        <w:rPr>
          <w:sz w:val="24"/>
          <w:szCs w:val="24"/>
          <w:highlight w:val="white"/>
        </w:rPr>
      </w:pPr>
    </w:p>
    <w:p w14:paraId="4D86500B" w14:textId="77777777" w:rsidR="00B20356" w:rsidRDefault="61E93C77" w:rsidP="61E93C77">
      <w:pPr>
        <w:numPr>
          <w:ilvl w:val="0"/>
          <w:numId w:val="33"/>
        </w:numPr>
        <w:spacing w:line="360" w:lineRule="auto"/>
        <w:contextualSpacing/>
        <w:jc w:val="both"/>
        <w:rPr>
          <w:b/>
          <w:bCs/>
          <w:sz w:val="24"/>
          <w:szCs w:val="24"/>
          <w:highlight w:val="white"/>
        </w:rPr>
      </w:pPr>
      <w:r w:rsidRPr="61E93C77">
        <w:rPr>
          <w:b/>
          <w:bCs/>
          <w:sz w:val="24"/>
          <w:szCs w:val="24"/>
          <w:highlight w:val="white"/>
        </w:rPr>
        <w:t>Conducting pre-survey interviews</w:t>
      </w:r>
    </w:p>
    <w:p w14:paraId="34B995C1" w14:textId="77777777" w:rsidR="00B20356" w:rsidRDefault="00B20356">
      <w:pPr>
        <w:spacing w:line="360" w:lineRule="auto"/>
        <w:jc w:val="both"/>
        <w:rPr>
          <w:sz w:val="24"/>
          <w:szCs w:val="24"/>
          <w:highlight w:val="white"/>
        </w:rPr>
      </w:pPr>
    </w:p>
    <w:p w14:paraId="4EB2EC32" w14:textId="77777777" w:rsidR="00B20356" w:rsidRDefault="538C4234">
      <w:pPr>
        <w:spacing w:line="360" w:lineRule="auto"/>
        <w:ind w:left="720"/>
        <w:jc w:val="both"/>
        <w:rPr>
          <w:sz w:val="24"/>
          <w:szCs w:val="24"/>
          <w:highlight w:val="white"/>
        </w:rPr>
      </w:pPr>
      <w:r w:rsidRPr="538C4234">
        <w:rPr>
          <w:sz w:val="24"/>
          <w:szCs w:val="24"/>
          <w:highlight w:val="white"/>
        </w:rPr>
        <w:t xml:space="preserve">12 </w:t>
      </w:r>
      <w:proofErr w:type="spellStart"/>
      <w:r w:rsidRPr="538C4234">
        <w:rPr>
          <w:sz w:val="24"/>
          <w:szCs w:val="24"/>
          <w:highlight w:val="white"/>
        </w:rPr>
        <w:t>Tepper</w:t>
      </w:r>
      <w:proofErr w:type="spellEnd"/>
      <w:r w:rsidRPr="538C4234">
        <w:rPr>
          <w:sz w:val="24"/>
          <w:szCs w:val="24"/>
          <w:highlight w:val="white"/>
        </w:rPr>
        <w:t xml:space="preserve"> students including Presidents of BB club and Indoor Soccer club were interviewed to identify relevant questions for the first version of the survey. Feedback received from some of the participants on the concept of </w:t>
      </w:r>
      <w:proofErr w:type="spellStart"/>
      <w:r w:rsidRPr="538C4234">
        <w:rPr>
          <w:sz w:val="24"/>
          <w:szCs w:val="24"/>
          <w:highlight w:val="white"/>
        </w:rPr>
        <w:t>WeBall</w:t>
      </w:r>
      <w:proofErr w:type="spellEnd"/>
      <w:r w:rsidRPr="538C4234">
        <w:rPr>
          <w:sz w:val="24"/>
          <w:szCs w:val="24"/>
          <w:highlight w:val="white"/>
        </w:rPr>
        <w:t xml:space="preserve"> and our own viewpoint on the feedback is added in the table below - </w:t>
      </w: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B20356" w14:paraId="56144C8F" w14:textId="77777777" w:rsidTr="538C4234">
        <w:tc>
          <w:tcPr>
            <w:tcW w:w="4320" w:type="dxa"/>
            <w:shd w:val="clear" w:color="auto" w:fill="auto"/>
            <w:tcMar>
              <w:top w:w="100" w:type="dxa"/>
              <w:left w:w="100" w:type="dxa"/>
              <w:bottom w:w="100" w:type="dxa"/>
              <w:right w:w="100" w:type="dxa"/>
            </w:tcMar>
          </w:tcPr>
          <w:p w14:paraId="411C2743"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Comment/feedback</w:t>
            </w:r>
          </w:p>
        </w:tc>
        <w:tc>
          <w:tcPr>
            <w:tcW w:w="4320" w:type="dxa"/>
            <w:shd w:val="clear" w:color="auto" w:fill="auto"/>
            <w:tcMar>
              <w:top w:w="100" w:type="dxa"/>
              <w:left w:w="100" w:type="dxa"/>
              <w:bottom w:w="100" w:type="dxa"/>
              <w:right w:w="100" w:type="dxa"/>
            </w:tcMar>
          </w:tcPr>
          <w:p w14:paraId="701AFACC"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Team’s viewpoint</w:t>
            </w:r>
          </w:p>
        </w:tc>
      </w:tr>
      <w:tr w:rsidR="00B20356" w14:paraId="6CE86876" w14:textId="77777777" w:rsidTr="538C4234">
        <w:tc>
          <w:tcPr>
            <w:tcW w:w="4320" w:type="dxa"/>
            <w:shd w:val="clear" w:color="auto" w:fill="auto"/>
            <w:tcMar>
              <w:top w:w="100" w:type="dxa"/>
              <w:left w:w="100" w:type="dxa"/>
              <w:bottom w:w="100" w:type="dxa"/>
              <w:right w:w="100" w:type="dxa"/>
            </w:tcMar>
          </w:tcPr>
          <w:p w14:paraId="63C9EBE1"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App allowing a user to connect with strangers for a pickup match - can a social media platform be associated with it? That is, allowing users to chat with one another individually?</w:t>
            </w:r>
          </w:p>
        </w:tc>
        <w:tc>
          <w:tcPr>
            <w:tcW w:w="4320" w:type="dxa"/>
            <w:shd w:val="clear" w:color="auto" w:fill="auto"/>
            <w:tcMar>
              <w:top w:w="100" w:type="dxa"/>
              <w:left w:w="100" w:type="dxa"/>
              <w:bottom w:w="100" w:type="dxa"/>
              <w:right w:w="100" w:type="dxa"/>
            </w:tcMar>
          </w:tcPr>
          <w:p w14:paraId="546B0016"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The purpose of the app is to serve as a scheduler of pickup games. </w:t>
            </w:r>
          </w:p>
          <w:p w14:paraId="27EF34AB"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1EC45472" w14:textId="77777777" w:rsidR="00B20356" w:rsidRDefault="538C4234">
            <w:pPr>
              <w:widowControl w:val="0"/>
              <w:pBdr>
                <w:top w:val="nil"/>
                <w:left w:val="nil"/>
                <w:bottom w:val="nil"/>
                <w:right w:val="nil"/>
                <w:between w:val="nil"/>
              </w:pBdr>
              <w:spacing w:line="360" w:lineRule="auto"/>
              <w:jc w:val="both"/>
              <w:rPr>
                <w:sz w:val="24"/>
                <w:szCs w:val="24"/>
                <w:highlight w:val="white"/>
              </w:rPr>
            </w:pPr>
            <w:r w:rsidRPr="538C4234">
              <w:rPr>
                <w:sz w:val="24"/>
                <w:szCs w:val="24"/>
                <w:highlight w:val="white"/>
              </w:rPr>
              <w:t xml:space="preserve">User has the ability to add users and view profile of other users (if profile public), however, </w:t>
            </w:r>
            <w:proofErr w:type="spellStart"/>
            <w:r w:rsidRPr="538C4234">
              <w:rPr>
                <w:sz w:val="24"/>
                <w:szCs w:val="24"/>
                <w:highlight w:val="white"/>
              </w:rPr>
              <w:t>WeBall</w:t>
            </w:r>
            <w:proofErr w:type="spellEnd"/>
            <w:r w:rsidRPr="538C4234">
              <w:rPr>
                <w:sz w:val="24"/>
                <w:szCs w:val="24"/>
                <w:highlight w:val="white"/>
              </w:rPr>
              <w:t xml:space="preserve"> is a scheduling platform and not a social connectivity platform for pickup game enthusiasts.</w:t>
            </w:r>
          </w:p>
        </w:tc>
      </w:tr>
      <w:tr w:rsidR="00B20356" w14:paraId="406DE66A" w14:textId="77777777" w:rsidTr="538C4234">
        <w:tc>
          <w:tcPr>
            <w:tcW w:w="4320" w:type="dxa"/>
            <w:shd w:val="clear" w:color="auto" w:fill="auto"/>
            <w:tcMar>
              <w:top w:w="100" w:type="dxa"/>
              <w:left w:w="100" w:type="dxa"/>
              <w:bottom w:w="100" w:type="dxa"/>
              <w:right w:w="100" w:type="dxa"/>
            </w:tcMar>
          </w:tcPr>
          <w:p w14:paraId="2AFC68E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Some games such as basketball need a degree of coordination and familiarity with team mates. Not all </w:t>
            </w:r>
            <w:r w:rsidRPr="61E93C77">
              <w:rPr>
                <w:sz w:val="24"/>
                <w:szCs w:val="24"/>
                <w:highlight w:val="white"/>
              </w:rPr>
              <w:lastRenderedPageBreak/>
              <w:t>participants may want to play with unknown players.</w:t>
            </w:r>
          </w:p>
        </w:tc>
        <w:tc>
          <w:tcPr>
            <w:tcW w:w="4320" w:type="dxa"/>
            <w:shd w:val="clear" w:color="auto" w:fill="auto"/>
            <w:tcMar>
              <w:top w:w="100" w:type="dxa"/>
              <w:left w:w="100" w:type="dxa"/>
              <w:bottom w:w="100" w:type="dxa"/>
              <w:right w:w="100" w:type="dxa"/>
            </w:tcMar>
          </w:tcPr>
          <w:p w14:paraId="305177CE"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lastRenderedPageBreak/>
              <w:t xml:space="preserve">Users should have the flexibility to schedule matches with players whom they are familiar with through the </w:t>
            </w:r>
            <w:r w:rsidRPr="61E93C77">
              <w:rPr>
                <w:sz w:val="24"/>
                <w:szCs w:val="24"/>
                <w:highlight w:val="white"/>
              </w:rPr>
              <w:lastRenderedPageBreak/>
              <w:t>option of creating ‘groups’</w:t>
            </w:r>
          </w:p>
        </w:tc>
      </w:tr>
      <w:tr w:rsidR="00B20356" w14:paraId="281488CE" w14:textId="77777777" w:rsidTr="538C4234">
        <w:tc>
          <w:tcPr>
            <w:tcW w:w="4320" w:type="dxa"/>
            <w:shd w:val="clear" w:color="auto" w:fill="auto"/>
            <w:tcMar>
              <w:top w:w="100" w:type="dxa"/>
              <w:left w:w="100" w:type="dxa"/>
              <w:bottom w:w="100" w:type="dxa"/>
              <w:right w:w="100" w:type="dxa"/>
            </w:tcMar>
          </w:tcPr>
          <w:p w14:paraId="532D3C6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lastRenderedPageBreak/>
              <w:t>If I have arrived for a scheduled match and some participants have not turned up, I would rather still go ahead with the available players than defer the match or penalize the players who did not turn up by not inviting them for the next matches; they are not obligated to appear for a pickup match anyways.</w:t>
            </w:r>
          </w:p>
        </w:tc>
        <w:tc>
          <w:tcPr>
            <w:tcW w:w="4320" w:type="dxa"/>
            <w:shd w:val="clear" w:color="auto" w:fill="auto"/>
            <w:tcMar>
              <w:top w:w="100" w:type="dxa"/>
              <w:left w:w="100" w:type="dxa"/>
              <w:bottom w:w="100" w:type="dxa"/>
              <w:right w:w="100" w:type="dxa"/>
            </w:tcMar>
          </w:tcPr>
          <w:p w14:paraId="09736210"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This gave us 2 insights into the design of the prototype:</w:t>
            </w:r>
          </w:p>
          <w:p w14:paraId="2A85B217"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660DF19F" w14:textId="77777777" w:rsidR="00B20356" w:rsidRDefault="61E93C77">
            <w:pPr>
              <w:widowControl w:val="0"/>
              <w:numPr>
                <w:ilvl w:val="0"/>
                <w:numId w:val="11"/>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A player-penalty system does not make sense in pickup game schedulers</w:t>
            </w:r>
          </w:p>
          <w:p w14:paraId="3FFB55BA" w14:textId="77777777" w:rsidR="00B20356" w:rsidRDefault="61E93C77">
            <w:pPr>
              <w:widowControl w:val="0"/>
              <w:numPr>
                <w:ilvl w:val="0"/>
                <w:numId w:val="11"/>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Invitations for a pickup game should be available for all invitees till the end of the game giving participants greater flexibility in determining their availability for a match</w:t>
            </w:r>
          </w:p>
        </w:tc>
      </w:tr>
      <w:tr w:rsidR="00B20356" w14:paraId="635A5E39" w14:textId="77777777" w:rsidTr="538C4234">
        <w:tc>
          <w:tcPr>
            <w:tcW w:w="4320" w:type="dxa"/>
            <w:shd w:val="clear" w:color="auto" w:fill="auto"/>
            <w:tcMar>
              <w:top w:w="100" w:type="dxa"/>
              <w:left w:w="100" w:type="dxa"/>
              <w:bottom w:w="100" w:type="dxa"/>
              <w:right w:w="100" w:type="dxa"/>
            </w:tcMar>
          </w:tcPr>
          <w:p w14:paraId="36D0FE3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Some players have concerns that they would like to have addressed by the organizer before making a decision to accept the invitation for the pickup game. This includes information regarding:</w:t>
            </w:r>
          </w:p>
          <w:p w14:paraId="0AB51A03"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60B3A800" w14:textId="77777777" w:rsidR="00B20356" w:rsidRDefault="61E93C77">
            <w:pPr>
              <w:widowControl w:val="0"/>
              <w:numPr>
                <w:ilvl w:val="0"/>
                <w:numId w:val="26"/>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Am I required to get my own equipment?</w:t>
            </w:r>
          </w:p>
          <w:p w14:paraId="6740E9B4" w14:textId="77777777" w:rsidR="00B20356" w:rsidRDefault="61E93C77">
            <w:pPr>
              <w:widowControl w:val="0"/>
              <w:numPr>
                <w:ilvl w:val="0"/>
                <w:numId w:val="26"/>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What is the skill level of participants? I do not want to be paired with amateurs.</w:t>
            </w:r>
          </w:p>
          <w:p w14:paraId="40529933" w14:textId="77777777" w:rsidR="00B20356" w:rsidRDefault="61E93C77">
            <w:pPr>
              <w:widowControl w:val="0"/>
              <w:numPr>
                <w:ilvl w:val="0"/>
                <w:numId w:val="26"/>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 xml:space="preserve">Which court has been selected for the Tennis match? I have been meaning to play in a clay </w:t>
            </w:r>
            <w:r w:rsidRPr="61E93C77">
              <w:rPr>
                <w:sz w:val="24"/>
                <w:szCs w:val="24"/>
                <w:highlight w:val="white"/>
              </w:rPr>
              <w:lastRenderedPageBreak/>
              <w:t>court.</w:t>
            </w:r>
          </w:p>
        </w:tc>
        <w:tc>
          <w:tcPr>
            <w:tcW w:w="4320" w:type="dxa"/>
            <w:shd w:val="clear" w:color="auto" w:fill="auto"/>
            <w:tcMar>
              <w:top w:w="100" w:type="dxa"/>
              <w:left w:w="100" w:type="dxa"/>
              <w:bottom w:w="100" w:type="dxa"/>
              <w:right w:w="100" w:type="dxa"/>
            </w:tcMar>
          </w:tcPr>
          <w:p w14:paraId="3BCC0834"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lastRenderedPageBreak/>
              <w:t xml:space="preserve">The comments mentioned on the left led us to conclude that users should have enough information available to make an informed decision regarding the proposed pickup game. </w:t>
            </w:r>
          </w:p>
          <w:p w14:paraId="1D638218"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0D8285F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For this we have provided both organizers (who create invitations) and other users (who view and accept/reject invitations), the ability to optionally add comments that contains information to address any queries that participants may have.</w:t>
            </w:r>
          </w:p>
        </w:tc>
      </w:tr>
    </w:tbl>
    <w:p w14:paraId="1CDD9676" w14:textId="77777777" w:rsidR="00B20356" w:rsidRDefault="00B20356">
      <w:pPr>
        <w:spacing w:line="360" w:lineRule="auto"/>
        <w:jc w:val="both"/>
        <w:rPr>
          <w:sz w:val="24"/>
          <w:szCs w:val="24"/>
          <w:highlight w:val="white"/>
        </w:rPr>
      </w:pPr>
    </w:p>
    <w:p w14:paraId="7BE1F9F7" w14:textId="77777777" w:rsidR="00B20356" w:rsidRDefault="61E93C77" w:rsidP="61E93C77">
      <w:pPr>
        <w:numPr>
          <w:ilvl w:val="0"/>
          <w:numId w:val="33"/>
        </w:numPr>
        <w:spacing w:line="360" w:lineRule="auto"/>
        <w:contextualSpacing/>
        <w:jc w:val="both"/>
        <w:rPr>
          <w:b/>
          <w:bCs/>
          <w:sz w:val="24"/>
          <w:szCs w:val="24"/>
          <w:highlight w:val="white"/>
        </w:rPr>
      </w:pPr>
      <w:r w:rsidRPr="61E93C77">
        <w:rPr>
          <w:b/>
          <w:bCs/>
          <w:sz w:val="24"/>
          <w:szCs w:val="24"/>
          <w:highlight w:val="white"/>
        </w:rPr>
        <w:t>Survey (v1) creation, response collection and interpreting survey results to inform design</w:t>
      </w:r>
    </w:p>
    <w:p w14:paraId="273F756A" w14:textId="77777777" w:rsidR="00B20356" w:rsidRDefault="00B20356">
      <w:pPr>
        <w:spacing w:line="360" w:lineRule="auto"/>
        <w:jc w:val="both"/>
        <w:rPr>
          <w:sz w:val="24"/>
          <w:szCs w:val="24"/>
          <w:highlight w:val="white"/>
        </w:rPr>
      </w:pPr>
    </w:p>
    <w:p w14:paraId="48882093" w14:textId="77777777" w:rsidR="00B20356" w:rsidRDefault="538C4234">
      <w:pPr>
        <w:spacing w:line="360" w:lineRule="auto"/>
        <w:ind w:left="720"/>
        <w:jc w:val="both"/>
        <w:rPr>
          <w:sz w:val="24"/>
          <w:szCs w:val="24"/>
          <w:highlight w:val="white"/>
        </w:rPr>
      </w:pPr>
      <w:r w:rsidRPr="538C4234">
        <w:rPr>
          <w:sz w:val="24"/>
          <w:szCs w:val="24"/>
          <w:highlight w:val="white"/>
        </w:rPr>
        <w:t xml:space="preserve">Sample used for the survey: 43 graduate students of ECE at CMU. This sample is representative of the target population identified for </w:t>
      </w:r>
      <w:proofErr w:type="spellStart"/>
      <w:r w:rsidRPr="538C4234">
        <w:rPr>
          <w:sz w:val="24"/>
          <w:szCs w:val="24"/>
          <w:highlight w:val="white"/>
        </w:rPr>
        <w:t>WeBall</w:t>
      </w:r>
      <w:proofErr w:type="spellEnd"/>
      <w:r w:rsidRPr="538C4234">
        <w:rPr>
          <w:sz w:val="24"/>
          <w:szCs w:val="24"/>
          <w:highlight w:val="white"/>
        </w:rPr>
        <w:t xml:space="preserve"> (biases exist because of limited demographic variations across the sample).</w:t>
      </w:r>
    </w:p>
    <w:p w14:paraId="295682AB" w14:textId="77777777" w:rsidR="00B20356" w:rsidRDefault="00B20356">
      <w:pPr>
        <w:spacing w:line="360" w:lineRule="auto"/>
        <w:jc w:val="both"/>
        <w:rPr>
          <w:sz w:val="24"/>
          <w:szCs w:val="24"/>
          <w:highlight w:val="white"/>
        </w:rPr>
      </w:pPr>
    </w:p>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65"/>
        <w:gridCol w:w="3495"/>
      </w:tblGrid>
      <w:tr w:rsidR="00B20356" w14:paraId="669A25A9" w14:textId="77777777" w:rsidTr="00D3C0E7">
        <w:tc>
          <w:tcPr>
            <w:tcW w:w="5865" w:type="dxa"/>
            <w:shd w:val="clear" w:color="auto" w:fill="auto"/>
            <w:tcMar>
              <w:top w:w="100" w:type="dxa"/>
              <w:left w:w="100" w:type="dxa"/>
              <w:bottom w:w="100" w:type="dxa"/>
              <w:right w:w="100" w:type="dxa"/>
            </w:tcMar>
          </w:tcPr>
          <w:p w14:paraId="76DF96BC"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t>Question/response</w:t>
            </w:r>
          </w:p>
        </w:tc>
        <w:tc>
          <w:tcPr>
            <w:tcW w:w="3495" w:type="dxa"/>
            <w:shd w:val="clear" w:color="auto" w:fill="auto"/>
            <w:tcMar>
              <w:top w:w="100" w:type="dxa"/>
              <w:left w:w="100" w:type="dxa"/>
              <w:bottom w:w="100" w:type="dxa"/>
              <w:right w:w="100" w:type="dxa"/>
            </w:tcMar>
          </w:tcPr>
          <w:p w14:paraId="7AA6A879" w14:textId="77777777" w:rsidR="00B20356" w:rsidRDefault="61E93C77" w:rsidP="61E93C77">
            <w:pPr>
              <w:widowControl w:val="0"/>
              <w:pBdr>
                <w:top w:val="nil"/>
                <w:left w:val="nil"/>
                <w:bottom w:val="nil"/>
                <w:right w:val="nil"/>
                <w:between w:val="nil"/>
              </w:pBdr>
              <w:spacing w:line="360" w:lineRule="auto"/>
              <w:jc w:val="both"/>
              <w:rPr>
                <w:b/>
                <w:bCs/>
                <w:sz w:val="24"/>
                <w:szCs w:val="24"/>
                <w:highlight w:val="white"/>
              </w:rPr>
            </w:pPr>
            <w:r w:rsidRPr="61E93C77">
              <w:rPr>
                <w:b/>
                <w:bCs/>
                <w:sz w:val="24"/>
                <w:szCs w:val="24"/>
                <w:highlight w:val="white"/>
              </w:rPr>
              <w:t>Guidance to prototyping</w:t>
            </w:r>
          </w:p>
        </w:tc>
      </w:tr>
      <w:tr w:rsidR="00B20356" w14:paraId="1C4EB421" w14:textId="77777777" w:rsidTr="00D3C0E7">
        <w:tc>
          <w:tcPr>
            <w:tcW w:w="5865" w:type="dxa"/>
            <w:shd w:val="clear" w:color="auto" w:fill="auto"/>
            <w:tcMar>
              <w:top w:w="100" w:type="dxa"/>
              <w:left w:w="100" w:type="dxa"/>
              <w:bottom w:w="100" w:type="dxa"/>
              <w:right w:w="100" w:type="dxa"/>
            </w:tcMar>
          </w:tcPr>
          <w:p w14:paraId="42A3C067"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130D1382" wp14:editId="77B221FD">
                  <wp:extent cx="3471863" cy="1809750"/>
                  <wp:effectExtent l="0" t="0" r="0" b="0"/>
                  <wp:docPr id="2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a:stretch>
                            <a:fillRect/>
                          </a:stretch>
                        </pic:blipFill>
                        <pic:spPr>
                          <a:xfrm>
                            <a:off x="0" y="0"/>
                            <a:ext cx="3471863" cy="180975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1F18FA80"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To identify the top 4 ball games to be included in the UI - badminton, table-tennis, basketball and tennis emerged as the most popular games.</w:t>
            </w:r>
          </w:p>
        </w:tc>
      </w:tr>
      <w:tr w:rsidR="00B20356" w14:paraId="3D1CB157" w14:textId="77777777" w:rsidTr="00D3C0E7">
        <w:tc>
          <w:tcPr>
            <w:tcW w:w="5865" w:type="dxa"/>
            <w:shd w:val="clear" w:color="auto" w:fill="auto"/>
            <w:tcMar>
              <w:top w:w="100" w:type="dxa"/>
              <w:left w:w="100" w:type="dxa"/>
              <w:bottom w:w="100" w:type="dxa"/>
              <w:right w:w="100" w:type="dxa"/>
            </w:tcMar>
          </w:tcPr>
          <w:p w14:paraId="12610F3D"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07CED6DB" wp14:editId="2515516C">
                  <wp:extent cx="3481388" cy="1647825"/>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3481388" cy="1647825"/>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309241F2"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To understand the proportion of students who participate in pickup games (~20%).</w:t>
            </w:r>
          </w:p>
          <w:p w14:paraId="75F8AFE3"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60808289"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The response ‘somewhat comfortable’ may include participants who participate occasionally in pickup games, however, pre-survey results indicated that this group may also include respondents who </w:t>
            </w:r>
            <w:r w:rsidRPr="61E93C77">
              <w:rPr>
                <w:sz w:val="24"/>
                <w:szCs w:val="24"/>
                <w:highlight w:val="white"/>
              </w:rPr>
              <w:lastRenderedPageBreak/>
              <w:t>are not sure of what pickup games are in the first place and choose to answer ‘somewhat comfortable’ anyways.</w:t>
            </w:r>
          </w:p>
        </w:tc>
      </w:tr>
      <w:tr w:rsidR="00B20356" w14:paraId="56FE6ACB" w14:textId="77777777" w:rsidTr="00D3C0E7">
        <w:tc>
          <w:tcPr>
            <w:tcW w:w="5865" w:type="dxa"/>
            <w:shd w:val="clear" w:color="auto" w:fill="auto"/>
            <w:tcMar>
              <w:top w:w="100" w:type="dxa"/>
              <w:left w:w="100" w:type="dxa"/>
              <w:bottom w:w="100" w:type="dxa"/>
              <w:right w:w="100" w:type="dxa"/>
            </w:tcMar>
          </w:tcPr>
          <w:p w14:paraId="10CC1BD8"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lastRenderedPageBreak/>
              <w:drawing>
                <wp:inline distT="114300" distB="114300" distL="114300" distR="114300" wp14:anchorId="3DE1691C" wp14:editId="0B8A3EF3">
                  <wp:extent cx="3481388" cy="1695450"/>
                  <wp:effectExtent l="0" t="0" r="0" b="0"/>
                  <wp:docPr id="2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
                          <a:srcRect/>
                          <a:stretch>
                            <a:fillRect/>
                          </a:stretch>
                        </pic:blipFill>
                        <pic:spPr>
                          <a:xfrm>
                            <a:off x="0" y="0"/>
                            <a:ext cx="3481388" cy="169545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0154DAA8"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To identify the breakup of competing methods for scheduling pickup games.</w:t>
            </w:r>
          </w:p>
          <w:p w14:paraId="2F550073"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6AFF1611"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Over-the-top messaging applications emerge as the most important channels currently used for coordination between players (~40%).</w:t>
            </w:r>
          </w:p>
        </w:tc>
      </w:tr>
      <w:tr w:rsidR="00B20356" w14:paraId="0831DF21" w14:textId="77777777" w:rsidTr="00D3C0E7">
        <w:tc>
          <w:tcPr>
            <w:tcW w:w="5865" w:type="dxa"/>
            <w:shd w:val="clear" w:color="auto" w:fill="auto"/>
            <w:tcMar>
              <w:top w:w="100" w:type="dxa"/>
              <w:left w:w="100" w:type="dxa"/>
              <w:bottom w:w="100" w:type="dxa"/>
              <w:right w:w="100" w:type="dxa"/>
            </w:tcMar>
          </w:tcPr>
          <w:p w14:paraId="7953E375"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519DB9B5" wp14:editId="2AEA2EE5">
                  <wp:extent cx="3500438" cy="1676400"/>
                  <wp:effectExtent l="0" t="0" r="0" b="0"/>
                  <wp:docPr id="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3500438" cy="16764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2249E70F"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To understand if ‘date’ filter needs to be added for players to discover games. We concluded that this filter needs to be included since playing schedules of 50% of respondents fluctuates from week to week, implying that same day invitations will not work.</w:t>
            </w:r>
          </w:p>
        </w:tc>
      </w:tr>
      <w:tr w:rsidR="00B20356" w14:paraId="59BB9710" w14:textId="77777777" w:rsidTr="00D3C0E7">
        <w:tc>
          <w:tcPr>
            <w:tcW w:w="5865" w:type="dxa"/>
            <w:shd w:val="clear" w:color="auto" w:fill="auto"/>
            <w:tcMar>
              <w:top w:w="100" w:type="dxa"/>
              <w:left w:w="100" w:type="dxa"/>
              <w:bottom w:w="100" w:type="dxa"/>
              <w:right w:w="100" w:type="dxa"/>
            </w:tcMar>
          </w:tcPr>
          <w:p w14:paraId="7C499CB2"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lastRenderedPageBreak/>
              <w:drawing>
                <wp:inline distT="114300" distB="114300" distL="114300" distR="114300" wp14:anchorId="7515CE5F" wp14:editId="609B01C7">
                  <wp:extent cx="3500438" cy="1590675"/>
                  <wp:effectExtent l="0" t="0" r="0" b="0"/>
                  <wp:docPr id="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3500438" cy="1590675"/>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2F0D633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#We concluded this question did not add value because:</w:t>
            </w:r>
          </w:p>
          <w:p w14:paraId="2FA3BC8D"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37852DF6" w14:textId="77777777" w:rsidR="00B20356" w:rsidRDefault="61E93C77">
            <w:pPr>
              <w:widowControl w:val="0"/>
              <w:numPr>
                <w:ilvl w:val="0"/>
                <w:numId w:val="28"/>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Mode of travel of players varies</w:t>
            </w:r>
          </w:p>
          <w:p w14:paraId="0B410DD0" w14:textId="77777777" w:rsidR="00B20356" w:rsidRDefault="61E93C77">
            <w:pPr>
              <w:widowControl w:val="0"/>
              <w:numPr>
                <w:ilvl w:val="0"/>
                <w:numId w:val="28"/>
              </w:numPr>
              <w:pBdr>
                <w:top w:val="nil"/>
                <w:left w:val="nil"/>
                <w:bottom w:val="nil"/>
                <w:right w:val="nil"/>
                <w:between w:val="nil"/>
              </w:pBdr>
              <w:spacing w:line="360" w:lineRule="auto"/>
              <w:contextualSpacing/>
              <w:jc w:val="both"/>
              <w:rPr>
                <w:sz w:val="24"/>
                <w:szCs w:val="24"/>
                <w:highlight w:val="white"/>
              </w:rPr>
            </w:pPr>
            <w:r w:rsidRPr="61E93C77">
              <w:rPr>
                <w:sz w:val="24"/>
                <w:szCs w:val="24"/>
                <w:highlight w:val="white"/>
              </w:rPr>
              <w:t xml:space="preserve">Location information will allow a player to make an informed decision about participation </w:t>
            </w:r>
          </w:p>
        </w:tc>
      </w:tr>
      <w:tr w:rsidR="00B20356" w14:paraId="7CBC8510" w14:textId="77777777" w:rsidTr="00D3C0E7">
        <w:tc>
          <w:tcPr>
            <w:tcW w:w="5865" w:type="dxa"/>
            <w:shd w:val="clear" w:color="auto" w:fill="auto"/>
            <w:tcMar>
              <w:top w:w="100" w:type="dxa"/>
              <w:left w:w="100" w:type="dxa"/>
              <w:bottom w:w="100" w:type="dxa"/>
              <w:right w:w="100" w:type="dxa"/>
            </w:tcMar>
          </w:tcPr>
          <w:p w14:paraId="0C9F2AFD"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35A02575" wp14:editId="5BC9BE23">
                  <wp:extent cx="3538538" cy="1781175"/>
                  <wp:effectExtent l="0" t="0" r="0" b="0"/>
                  <wp:docPr id="3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
                          <a:srcRect/>
                          <a:stretch>
                            <a:fillRect/>
                          </a:stretch>
                        </pic:blipFill>
                        <pic:spPr>
                          <a:xfrm>
                            <a:off x="0" y="0"/>
                            <a:ext cx="3538538" cy="1781175"/>
                          </a:xfrm>
                          <a:prstGeom prst="rect">
                            <a:avLst/>
                          </a:prstGeom>
                          <a:ln/>
                        </pic:spPr>
                      </pic:pic>
                    </a:graphicData>
                  </a:graphic>
                </wp:inline>
              </w:drawing>
            </w:r>
          </w:p>
          <w:p w14:paraId="5140EE2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Option-2: Proximity to game facility that I use</w:t>
            </w:r>
          </w:p>
        </w:tc>
        <w:tc>
          <w:tcPr>
            <w:tcW w:w="3495" w:type="dxa"/>
            <w:shd w:val="clear" w:color="auto" w:fill="auto"/>
            <w:tcMar>
              <w:top w:w="100" w:type="dxa"/>
              <w:left w:w="100" w:type="dxa"/>
              <w:bottom w:w="100" w:type="dxa"/>
              <w:right w:w="100" w:type="dxa"/>
            </w:tcMar>
          </w:tcPr>
          <w:p w14:paraId="42FCF129" w14:textId="77777777" w:rsidR="00B20356" w:rsidRDefault="538C4234">
            <w:pPr>
              <w:widowControl w:val="0"/>
              <w:pBdr>
                <w:top w:val="nil"/>
                <w:left w:val="nil"/>
                <w:bottom w:val="nil"/>
                <w:right w:val="nil"/>
                <w:between w:val="nil"/>
              </w:pBdr>
              <w:spacing w:line="360" w:lineRule="auto"/>
              <w:jc w:val="both"/>
              <w:rPr>
                <w:sz w:val="24"/>
                <w:szCs w:val="24"/>
                <w:highlight w:val="white"/>
              </w:rPr>
            </w:pPr>
            <w:proofErr w:type="spellStart"/>
            <w:r w:rsidRPr="538C4234">
              <w:rPr>
                <w:sz w:val="24"/>
                <w:szCs w:val="24"/>
                <w:highlight w:val="white"/>
              </w:rPr>
              <w:t>WeBall</w:t>
            </w:r>
            <w:proofErr w:type="spellEnd"/>
            <w:r w:rsidRPr="538C4234">
              <w:rPr>
                <w:sz w:val="24"/>
                <w:szCs w:val="24"/>
                <w:highlight w:val="white"/>
              </w:rPr>
              <w:t xml:space="preserve"> should offer users the ability to import contacts from phone as 35% respondents organize pickup matches with their friends and another 23% with mutual friends.</w:t>
            </w:r>
          </w:p>
        </w:tc>
      </w:tr>
      <w:tr w:rsidR="00B20356" w14:paraId="51AA21CE" w14:textId="77777777" w:rsidTr="00D3C0E7">
        <w:tc>
          <w:tcPr>
            <w:tcW w:w="5865" w:type="dxa"/>
            <w:shd w:val="clear" w:color="auto" w:fill="auto"/>
            <w:tcMar>
              <w:top w:w="100" w:type="dxa"/>
              <w:left w:w="100" w:type="dxa"/>
              <w:bottom w:w="100" w:type="dxa"/>
              <w:right w:w="100" w:type="dxa"/>
            </w:tcMar>
          </w:tcPr>
          <w:p w14:paraId="6749A87A"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65902D3D" wp14:editId="672465E8">
                  <wp:extent cx="3362325" cy="1790700"/>
                  <wp:effectExtent l="0" t="0" r="0" b="0"/>
                  <wp:docPr id="1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3362325" cy="1790700"/>
                          </a:xfrm>
                          <a:prstGeom prst="rect">
                            <a:avLst/>
                          </a:prstGeom>
                          <a:ln/>
                        </pic:spPr>
                      </pic:pic>
                    </a:graphicData>
                  </a:graphic>
                </wp:inline>
              </w:drawing>
            </w:r>
          </w:p>
          <w:p w14:paraId="0FD13F4B"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Option-1: I have security concerns</w:t>
            </w:r>
          </w:p>
          <w:p w14:paraId="6975D418"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Option-2: I am not aware of his/her skill level</w:t>
            </w:r>
          </w:p>
          <w:p w14:paraId="6856913B"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Option-3: I prefer playing with people I know</w:t>
            </w:r>
          </w:p>
        </w:tc>
        <w:tc>
          <w:tcPr>
            <w:tcW w:w="3495" w:type="dxa"/>
            <w:shd w:val="clear" w:color="auto" w:fill="auto"/>
            <w:tcMar>
              <w:top w:w="100" w:type="dxa"/>
              <w:left w:w="100" w:type="dxa"/>
              <w:bottom w:w="100" w:type="dxa"/>
              <w:right w:w="100" w:type="dxa"/>
            </w:tcMar>
          </w:tcPr>
          <w:p w14:paraId="5C0E6F94"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#This question did not add value because interviews indicated that if a player has arrived for a pickup match, it is likely that he/she will continue participating in it, even if other players are unknown.</w:t>
            </w:r>
          </w:p>
          <w:p w14:paraId="30DB773A"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6E79CC93"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However, the fact that 26% replied that they prefer playing with friends reiterates that a user is likely to opt for groups </w:t>
            </w:r>
            <w:r w:rsidRPr="61E93C77">
              <w:rPr>
                <w:sz w:val="24"/>
                <w:szCs w:val="24"/>
                <w:highlight w:val="white"/>
              </w:rPr>
              <w:lastRenderedPageBreak/>
              <w:t>of friends to organize pickup games with.</w:t>
            </w:r>
          </w:p>
        </w:tc>
      </w:tr>
      <w:tr w:rsidR="00B20356" w14:paraId="6E997C91" w14:textId="77777777" w:rsidTr="00D3C0E7">
        <w:tc>
          <w:tcPr>
            <w:tcW w:w="5865" w:type="dxa"/>
            <w:shd w:val="clear" w:color="auto" w:fill="auto"/>
            <w:tcMar>
              <w:top w:w="100" w:type="dxa"/>
              <w:left w:w="100" w:type="dxa"/>
              <w:bottom w:w="100" w:type="dxa"/>
              <w:right w:w="100" w:type="dxa"/>
            </w:tcMar>
          </w:tcPr>
          <w:p w14:paraId="06DFC62A"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lastRenderedPageBreak/>
              <w:drawing>
                <wp:inline distT="114300" distB="114300" distL="114300" distR="114300" wp14:anchorId="7A6672EF" wp14:editId="47542C1E">
                  <wp:extent cx="3362325" cy="1790700"/>
                  <wp:effectExtent l="0" t="0" r="0" b="0"/>
                  <wp:docPr id="4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362325" cy="1790700"/>
                          </a:xfrm>
                          <a:prstGeom prst="rect">
                            <a:avLst/>
                          </a:prstGeom>
                          <a:ln/>
                        </pic:spPr>
                      </pic:pic>
                    </a:graphicData>
                  </a:graphic>
                </wp:inline>
              </w:drawing>
            </w:r>
          </w:p>
          <w:p w14:paraId="51C1E311"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Option-2: Occupation (student/full-time job/retired)</w:t>
            </w:r>
          </w:p>
          <w:p w14:paraId="1630EAA8"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Option-4: Organizer of the match can vouch for the stranger</w:t>
            </w:r>
          </w:p>
          <w:p w14:paraId="6DA6DC96"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Option-5: Skill level (amateur/competitive/amateur)</w:t>
            </w:r>
          </w:p>
        </w:tc>
        <w:tc>
          <w:tcPr>
            <w:tcW w:w="3495" w:type="dxa"/>
            <w:shd w:val="clear" w:color="auto" w:fill="auto"/>
            <w:tcMar>
              <w:top w:w="100" w:type="dxa"/>
              <w:left w:w="100" w:type="dxa"/>
              <w:bottom w:w="100" w:type="dxa"/>
              <w:right w:w="100" w:type="dxa"/>
            </w:tcMar>
          </w:tcPr>
          <w:p w14:paraId="3569511E" w14:textId="77777777" w:rsidR="00B20356" w:rsidRDefault="538C4234">
            <w:pPr>
              <w:widowControl w:val="0"/>
              <w:pBdr>
                <w:top w:val="nil"/>
                <w:left w:val="nil"/>
                <w:bottom w:val="nil"/>
                <w:right w:val="nil"/>
                <w:between w:val="nil"/>
              </w:pBdr>
              <w:spacing w:line="360" w:lineRule="auto"/>
              <w:jc w:val="both"/>
              <w:rPr>
                <w:sz w:val="24"/>
                <w:szCs w:val="24"/>
                <w:highlight w:val="white"/>
              </w:rPr>
            </w:pPr>
            <w:r w:rsidRPr="538C4234">
              <w:rPr>
                <w:sz w:val="24"/>
                <w:szCs w:val="24"/>
                <w:highlight w:val="white"/>
              </w:rPr>
              <w:t xml:space="preserve">To identify fields that </w:t>
            </w:r>
            <w:proofErr w:type="spellStart"/>
            <w:r w:rsidRPr="538C4234">
              <w:rPr>
                <w:sz w:val="24"/>
                <w:szCs w:val="24"/>
                <w:highlight w:val="white"/>
              </w:rPr>
              <w:t>WeBall</w:t>
            </w:r>
            <w:proofErr w:type="spellEnd"/>
            <w:r w:rsidRPr="538C4234">
              <w:rPr>
                <w:sz w:val="24"/>
                <w:szCs w:val="24"/>
                <w:highlight w:val="white"/>
              </w:rPr>
              <w:t xml:space="preserve"> should request users to share and maintain as a part of his/her profile. </w:t>
            </w:r>
          </w:p>
          <w:p w14:paraId="2459B1A9"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200157FE"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Occupation emerges as the most important criteria followed with whether the organizer can vouch for an unknown player.</w:t>
            </w:r>
          </w:p>
        </w:tc>
      </w:tr>
      <w:tr w:rsidR="00B20356" w14:paraId="1869B185" w14:textId="77777777" w:rsidTr="00D3C0E7">
        <w:tc>
          <w:tcPr>
            <w:tcW w:w="5865" w:type="dxa"/>
            <w:shd w:val="clear" w:color="auto" w:fill="auto"/>
            <w:tcMar>
              <w:top w:w="100" w:type="dxa"/>
              <w:left w:w="100" w:type="dxa"/>
              <w:bottom w:w="100" w:type="dxa"/>
              <w:right w:w="100" w:type="dxa"/>
            </w:tcMar>
          </w:tcPr>
          <w:p w14:paraId="114CC9F4"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032D46F4" wp14:editId="7B07C020">
                  <wp:extent cx="3590925" cy="1689100"/>
                  <wp:effectExtent l="0" t="0" r="0" b="0"/>
                  <wp:docPr id="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
                          <a:srcRect/>
                          <a:stretch>
                            <a:fillRect/>
                          </a:stretch>
                        </pic:blipFill>
                        <pic:spPr>
                          <a:xfrm>
                            <a:off x="0" y="0"/>
                            <a:ext cx="3590925" cy="16891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14:paraId="49EC521C"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To determine the period up to which an invitation posted by the organizer should be available for viewing by participants.</w:t>
            </w:r>
          </w:p>
          <w:p w14:paraId="0A16C60E"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26B8BE4F"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Here, while survey results indicate that respondents prefer at least a day’s notice in advance, the results of the second survey indicate that users actually want the post to be visible till the end time of the pickup game.</w:t>
            </w:r>
          </w:p>
        </w:tc>
      </w:tr>
    </w:tbl>
    <w:p w14:paraId="29CC0679" w14:textId="77777777" w:rsidR="00B20356" w:rsidRDefault="00B20356">
      <w:pPr>
        <w:spacing w:line="360" w:lineRule="auto"/>
        <w:jc w:val="both"/>
        <w:rPr>
          <w:sz w:val="24"/>
          <w:szCs w:val="24"/>
          <w:highlight w:val="white"/>
        </w:rPr>
      </w:pPr>
    </w:p>
    <w:p w14:paraId="13210A8E" w14:textId="77777777" w:rsidR="00B20356" w:rsidRDefault="61E93C77" w:rsidP="61E93C77">
      <w:pPr>
        <w:numPr>
          <w:ilvl w:val="0"/>
          <w:numId w:val="33"/>
        </w:numPr>
        <w:spacing w:line="360" w:lineRule="auto"/>
        <w:contextualSpacing/>
        <w:jc w:val="both"/>
        <w:rPr>
          <w:b/>
          <w:bCs/>
          <w:sz w:val="24"/>
          <w:szCs w:val="24"/>
          <w:highlight w:val="white"/>
        </w:rPr>
      </w:pPr>
      <w:r w:rsidRPr="61E93C77">
        <w:rPr>
          <w:b/>
          <w:bCs/>
          <w:sz w:val="24"/>
          <w:szCs w:val="24"/>
          <w:highlight w:val="white"/>
        </w:rPr>
        <w:t>Survey modification (v2) and interpretation of updated survey results</w:t>
      </w:r>
    </w:p>
    <w:p w14:paraId="759E9EB5" w14:textId="77777777" w:rsidR="00B20356" w:rsidRDefault="00B20356">
      <w:pPr>
        <w:spacing w:line="360" w:lineRule="auto"/>
        <w:jc w:val="both"/>
        <w:rPr>
          <w:sz w:val="24"/>
          <w:szCs w:val="24"/>
          <w:highlight w:val="white"/>
        </w:rPr>
      </w:pPr>
    </w:p>
    <w:p w14:paraId="613B7DA3" w14:textId="77777777" w:rsidR="00B20356" w:rsidRDefault="61E93C77">
      <w:pPr>
        <w:spacing w:line="360" w:lineRule="auto"/>
        <w:ind w:firstLine="720"/>
        <w:jc w:val="both"/>
        <w:rPr>
          <w:sz w:val="24"/>
          <w:szCs w:val="24"/>
          <w:highlight w:val="white"/>
        </w:rPr>
      </w:pPr>
      <w:r w:rsidRPr="61E93C77">
        <w:rPr>
          <w:sz w:val="24"/>
          <w:szCs w:val="24"/>
          <w:highlight w:val="white"/>
        </w:rPr>
        <w:t xml:space="preserve">Sample used for the survey: 17 graduate students of </w:t>
      </w:r>
      <w:proofErr w:type="spellStart"/>
      <w:r w:rsidRPr="61E93C77">
        <w:rPr>
          <w:sz w:val="24"/>
          <w:szCs w:val="24"/>
          <w:highlight w:val="white"/>
        </w:rPr>
        <w:t>Tepper</w:t>
      </w:r>
      <w:proofErr w:type="spellEnd"/>
      <w:r w:rsidRPr="61E93C77">
        <w:rPr>
          <w:sz w:val="24"/>
          <w:szCs w:val="24"/>
          <w:highlight w:val="white"/>
        </w:rPr>
        <w:t xml:space="preserve"> at CMU</w:t>
      </w:r>
    </w:p>
    <w:p w14:paraId="424FC808" w14:textId="77777777" w:rsidR="00B20356" w:rsidRDefault="00B20356">
      <w:pPr>
        <w:spacing w:line="360" w:lineRule="auto"/>
        <w:jc w:val="both"/>
        <w:rPr>
          <w:sz w:val="24"/>
          <w:szCs w:val="24"/>
          <w:highlight w:val="white"/>
        </w:rPr>
      </w:pP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10"/>
        <w:gridCol w:w="3450"/>
      </w:tblGrid>
      <w:tr w:rsidR="00B20356" w14:paraId="4634DCC2" w14:textId="77777777" w:rsidTr="00D3C0E7">
        <w:tc>
          <w:tcPr>
            <w:tcW w:w="5910" w:type="dxa"/>
            <w:shd w:val="clear" w:color="auto" w:fill="auto"/>
            <w:tcMar>
              <w:top w:w="100" w:type="dxa"/>
              <w:left w:w="100" w:type="dxa"/>
              <w:bottom w:w="100" w:type="dxa"/>
              <w:right w:w="100" w:type="dxa"/>
            </w:tcMar>
          </w:tcPr>
          <w:p w14:paraId="09B9B161" w14:textId="77777777" w:rsidR="00B20356" w:rsidRDefault="61E93C77" w:rsidP="61E93C77">
            <w:pPr>
              <w:widowControl w:val="0"/>
              <w:spacing w:line="360" w:lineRule="auto"/>
              <w:jc w:val="both"/>
              <w:rPr>
                <w:b/>
                <w:bCs/>
                <w:sz w:val="24"/>
                <w:szCs w:val="24"/>
                <w:highlight w:val="white"/>
              </w:rPr>
            </w:pPr>
            <w:r w:rsidRPr="61E93C77">
              <w:rPr>
                <w:b/>
                <w:bCs/>
                <w:sz w:val="24"/>
                <w:szCs w:val="24"/>
                <w:highlight w:val="white"/>
              </w:rPr>
              <w:t>Question/response</w:t>
            </w:r>
          </w:p>
        </w:tc>
        <w:tc>
          <w:tcPr>
            <w:tcW w:w="3450" w:type="dxa"/>
            <w:shd w:val="clear" w:color="auto" w:fill="auto"/>
            <w:tcMar>
              <w:top w:w="100" w:type="dxa"/>
              <w:left w:w="100" w:type="dxa"/>
              <w:bottom w:w="100" w:type="dxa"/>
              <w:right w:w="100" w:type="dxa"/>
            </w:tcMar>
          </w:tcPr>
          <w:p w14:paraId="33D67AE1" w14:textId="77777777" w:rsidR="00B20356" w:rsidRDefault="61E93C77" w:rsidP="61E93C77">
            <w:pPr>
              <w:widowControl w:val="0"/>
              <w:spacing w:line="360" w:lineRule="auto"/>
              <w:jc w:val="both"/>
              <w:rPr>
                <w:b/>
                <w:bCs/>
                <w:sz w:val="24"/>
                <w:szCs w:val="24"/>
                <w:highlight w:val="white"/>
              </w:rPr>
            </w:pPr>
            <w:r w:rsidRPr="61E93C77">
              <w:rPr>
                <w:b/>
                <w:bCs/>
                <w:sz w:val="24"/>
                <w:szCs w:val="24"/>
                <w:highlight w:val="white"/>
              </w:rPr>
              <w:t>Guidance to prototyping</w:t>
            </w:r>
          </w:p>
        </w:tc>
      </w:tr>
      <w:tr w:rsidR="00B20356" w14:paraId="16414030" w14:textId="77777777" w:rsidTr="00D3C0E7">
        <w:tc>
          <w:tcPr>
            <w:tcW w:w="5910" w:type="dxa"/>
            <w:shd w:val="clear" w:color="auto" w:fill="auto"/>
            <w:tcMar>
              <w:top w:w="100" w:type="dxa"/>
              <w:left w:w="100" w:type="dxa"/>
              <w:bottom w:w="100" w:type="dxa"/>
              <w:right w:w="100" w:type="dxa"/>
            </w:tcMar>
          </w:tcPr>
          <w:p w14:paraId="7505E234"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73628263" wp14:editId="2530FCFD">
                  <wp:extent cx="3195638" cy="1590675"/>
                  <wp:effectExtent l="0" t="0" r="0" b="0"/>
                  <wp:docPr id="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
                          <a:srcRect/>
                          <a:stretch>
                            <a:fillRect/>
                          </a:stretch>
                        </pic:blipFill>
                        <pic:spPr>
                          <a:xfrm>
                            <a:off x="0" y="0"/>
                            <a:ext cx="3195638" cy="1590675"/>
                          </a:xfrm>
                          <a:prstGeom prst="rect">
                            <a:avLst/>
                          </a:prstGeom>
                          <a:ln/>
                        </pic:spPr>
                      </pic:pic>
                    </a:graphicData>
                  </a:graphic>
                </wp:inline>
              </w:drawing>
            </w:r>
          </w:p>
        </w:tc>
        <w:tc>
          <w:tcPr>
            <w:tcW w:w="3450" w:type="dxa"/>
            <w:shd w:val="clear" w:color="auto" w:fill="auto"/>
            <w:tcMar>
              <w:top w:w="100" w:type="dxa"/>
              <w:left w:w="100" w:type="dxa"/>
              <w:bottom w:w="100" w:type="dxa"/>
              <w:right w:w="100" w:type="dxa"/>
            </w:tcMar>
          </w:tcPr>
          <w:p w14:paraId="7DC3DC06" w14:textId="77777777" w:rsidR="00B20356" w:rsidRDefault="538C4234">
            <w:pPr>
              <w:widowControl w:val="0"/>
              <w:pBdr>
                <w:top w:val="nil"/>
                <w:left w:val="nil"/>
                <w:bottom w:val="nil"/>
                <w:right w:val="nil"/>
                <w:between w:val="nil"/>
              </w:pBdr>
              <w:spacing w:line="360" w:lineRule="auto"/>
              <w:jc w:val="both"/>
              <w:rPr>
                <w:sz w:val="24"/>
                <w:szCs w:val="24"/>
                <w:highlight w:val="white"/>
              </w:rPr>
            </w:pPr>
            <w:proofErr w:type="spellStart"/>
            <w:r w:rsidRPr="538C4234">
              <w:rPr>
                <w:sz w:val="24"/>
                <w:szCs w:val="24"/>
                <w:highlight w:val="white"/>
              </w:rPr>
              <w:t>WeBall</w:t>
            </w:r>
            <w:proofErr w:type="spellEnd"/>
            <w:r w:rsidRPr="538C4234">
              <w:rPr>
                <w:sz w:val="24"/>
                <w:szCs w:val="24"/>
                <w:highlight w:val="white"/>
              </w:rPr>
              <w:t xml:space="preserve"> offers participants the ability to join an ongoing pickup game after it has started, and allows them to select a time slot in which they will join the match.</w:t>
            </w:r>
          </w:p>
          <w:p w14:paraId="5DDCCB30"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7A6BD7C3"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This question allowed us to identify the minimum period of time that the entire duration of the pickup match should be split into (1 hour).</w:t>
            </w:r>
          </w:p>
        </w:tc>
      </w:tr>
      <w:tr w:rsidR="00B20356" w14:paraId="776F43B7" w14:textId="77777777" w:rsidTr="00D3C0E7">
        <w:tc>
          <w:tcPr>
            <w:tcW w:w="5910" w:type="dxa"/>
            <w:shd w:val="clear" w:color="auto" w:fill="auto"/>
            <w:tcMar>
              <w:top w:w="100" w:type="dxa"/>
              <w:left w:w="100" w:type="dxa"/>
              <w:bottom w:w="100" w:type="dxa"/>
              <w:right w:w="100" w:type="dxa"/>
            </w:tcMar>
          </w:tcPr>
          <w:p w14:paraId="60483E16"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63663479" wp14:editId="62F7F97F">
                  <wp:extent cx="3414713" cy="1685925"/>
                  <wp:effectExtent l="0" t="0" r="0" b="0"/>
                  <wp:docPr id="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3414713" cy="1685925"/>
                          </a:xfrm>
                          <a:prstGeom prst="rect">
                            <a:avLst/>
                          </a:prstGeom>
                          <a:ln/>
                        </pic:spPr>
                      </pic:pic>
                    </a:graphicData>
                  </a:graphic>
                </wp:inline>
              </w:drawing>
            </w:r>
          </w:p>
        </w:tc>
        <w:tc>
          <w:tcPr>
            <w:tcW w:w="3450" w:type="dxa"/>
            <w:shd w:val="clear" w:color="auto" w:fill="auto"/>
            <w:tcMar>
              <w:top w:w="100" w:type="dxa"/>
              <w:left w:w="100" w:type="dxa"/>
              <w:bottom w:w="100" w:type="dxa"/>
              <w:right w:w="100" w:type="dxa"/>
            </w:tcMar>
          </w:tcPr>
          <w:p w14:paraId="4E82CB3A"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Question 11 in the first survey was restated to identify the longest duration over which users would like to be notified of a pickup game (rather than how much in advance they should be informed).</w:t>
            </w:r>
          </w:p>
          <w:p w14:paraId="0ABB45DE"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4D74084D"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35% indicated that the post should remain open till the game ends - this makes sense since it offers users greater flexibility in time.</w:t>
            </w:r>
          </w:p>
        </w:tc>
      </w:tr>
      <w:tr w:rsidR="00B20356" w14:paraId="0158C361" w14:textId="77777777" w:rsidTr="00D3C0E7">
        <w:tc>
          <w:tcPr>
            <w:tcW w:w="5910" w:type="dxa"/>
            <w:shd w:val="clear" w:color="auto" w:fill="auto"/>
            <w:tcMar>
              <w:top w:w="100" w:type="dxa"/>
              <w:left w:w="100" w:type="dxa"/>
              <w:bottom w:w="100" w:type="dxa"/>
              <w:right w:w="100" w:type="dxa"/>
            </w:tcMar>
          </w:tcPr>
          <w:p w14:paraId="0285CA35"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lastRenderedPageBreak/>
              <w:drawing>
                <wp:inline distT="114300" distB="114300" distL="114300" distR="114300" wp14:anchorId="5E2B5A6C" wp14:editId="4038C08B">
                  <wp:extent cx="3619500" cy="1879600"/>
                  <wp:effectExtent l="0" t="0" r="0" b="0"/>
                  <wp:docPr id="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3619500" cy="1879600"/>
                          </a:xfrm>
                          <a:prstGeom prst="rect">
                            <a:avLst/>
                          </a:prstGeom>
                          <a:ln/>
                        </pic:spPr>
                      </pic:pic>
                    </a:graphicData>
                  </a:graphic>
                </wp:inline>
              </w:drawing>
            </w:r>
          </w:p>
        </w:tc>
        <w:tc>
          <w:tcPr>
            <w:tcW w:w="3450" w:type="dxa"/>
            <w:shd w:val="clear" w:color="auto" w:fill="auto"/>
            <w:tcMar>
              <w:top w:w="100" w:type="dxa"/>
              <w:left w:w="100" w:type="dxa"/>
              <w:bottom w:w="100" w:type="dxa"/>
              <w:right w:w="100" w:type="dxa"/>
            </w:tcMar>
          </w:tcPr>
          <w:p w14:paraId="61AAF72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 xml:space="preserve">The results of the first survey and the interview indicate that organizers may behave differently from participants. </w:t>
            </w:r>
          </w:p>
          <w:p w14:paraId="76D82081"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5C63F271"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Therefore, the objective of this question was to identify the relative proportion of people who prefer organizing pickup games (~23%) versus those who prefer playing (~20% - from first survey).</w:t>
            </w:r>
          </w:p>
        </w:tc>
      </w:tr>
      <w:tr w:rsidR="00B20356" w14:paraId="1FFB1E06" w14:textId="77777777" w:rsidTr="00D3C0E7">
        <w:tc>
          <w:tcPr>
            <w:tcW w:w="5910" w:type="dxa"/>
            <w:shd w:val="clear" w:color="auto" w:fill="auto"/>
            <w:tcMar>
              <w:top w:w="100" w:type="dxa"/>
              <w:left w:w="100" w:type="dxa"/>
              <w:bottom w:w="100" w:type="dxa"/>
              <w:right w:w="100" w:type="dxa"/>
            </w:tcMar>
          </w:tcPr>
          <w:p w14:paraId="454C0A0C" w14:textId="77777777" w:rsidR="00B20356" w:rsidRDefault="00105373">
            <w:pPr>
              <w:widowControl w:val="0"/>
              <w:pBdr>
                <w:top w:val="nil"/>
                <w:left w:val="nil"/>
                <w:bottom w:val="nil"/>
                <w:right w:val="nil"/>
                <w:between w:val="nil"/>
              </w:pBdr>
              <w:spacing w:line="360" w:lineRule="auto"/>
              <w:jc w:val="both"/>
              <w:rPr>
                <w:sz w:val="24"/>
                <w:szCs w:val="24"/>
                <w:highlight w:val="white"/>
              </w:rPr>
            </w:pPr>
            <w:r>
              <w:rPr>
                <w:noProof/>
                <w:sz w:val="24"/>
                <w:szCs w:val="24"/>
                <w:highlight w:val="white"/>
                <w:lang w:val="en-US"/>
              </w:rPr>
              <w:drawing>
                <wp:inline distT="114300" distB="114300" distL="114300" distR="114300" wp14:anchorId="5C3F7022" wp14:editId="08BDA7D0">
                  <wp:extent cx="3619500" cy="1943100"/>
                  <wp:effectExtent l="0" t="0" r="0" b="0"/>
                  <wp:docPr id="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3619500" cy="1943100"/>
                          </a:xfrm>
                          <a:prstGeom prst="rect">
                            <a:avLst/>
                          </a:prstGeom>
                          <a:ln/>
                        </pic:spPr>
                      </pic:pic>
                    </a:graphicData>
                  </a:graphic>
                </wp:inline>
              </w:drawing>
            </w:r>
          </w:p>
          <w:p w14:paraId="112A55D7"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Option-1: Contacting people is time consuming</w:t>
            </w:r>
          </w:p>
          <w:p w14:paraId="202BD221"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Option-2: No sure about facilities</w:t>
            </w:r>
          </w:p>
          <w:p w14:paraId="4C28F83B"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Option-3: Worry about people quitting after accepting invitation</w:t>
            </w:r>
          </w:p>
        </w:tc>
        <w:tc>
          <w:tcPr>
            <w:tcW w:w="3450" w:type="dxa"/>
            <w:shd w:val="clear" w:color="auto" w:fill="auto"/>
            <w:tcMar>
              <w:top w:w="100" w:type="dxa"/>
              <w:left w:w="100" w:type="dxa"/>
              <w:bottom w:w="100" w:type="dxa"/>
              <w:right w:w="100" w:type="dxa"/>
            </w:tcMar>
          </w:tcPr>
          <w:p w14:paraId="5AC7CAC5" w14:textId="77777777" w:rsidR="00B20356" w:rsidRDefault="61E93C77">
            <w:pPr>
              <w:widowControl w:val="0"/>
              <w:pBdr>
                <w:top w:val="nil"/>
                <w:left w:val="nil"/>
                <w:bottom w:val="nil"/>
                <w:right w:val="nil"/>
                <w:between w:val="nil"/>
              </w:pBdr>
              <w:spacing w:line="360" w:lineRule="auto"/>
              <w:jc w:val="both"/>
              <w:rPr>
                <w:sz w:val="24"/>
                <w:szCs w:val="24"/>
                <w:highlight w:val="white"/>
              </w:rPr>
            </w:pPr>
            <w:r w:rsidRPr="61E93C77">
              <w:rPr>
                <w:sz w:val="24"/>
                <w:szCs w:val="24"/>
                <w:highlight w:val="white"/>
              </w:rPr>
              <w:t>Given that an equal % of people responded that they avoid organizing pickup games, this question identified some of the reasons for the same.</w:t>
            </w:r>
          </w:p>
          <w:p w14:paraId="3DBAD184" w14:textId="77777777" w:rsidR="00B20356" w:rsidRDefault="00B20356">
            <w:pPr>
              <w:widowControl w:val="0"/>
              <w:pBdr>
                <w:top w:val="nil"/>
                <w:left w:val="nil"/>
                <w:bottom w:val="nil"/>
                <w:right w:val="nil"/>
                <w:between w:val="nil"/>
              </w:pBdr>
              <w:spacing w:line="360" w:lineRule="auto"/>
              <w:jc w:val="both"/>
              <w:rPr>
                <w:sz w:val="24"/>
                <w:szCs w:val="24"/>
                <w:highlight w:val="white"/>
              </w:rPr>
            </w:pPr>
          </w:p>
          <w:p w14:paraId="430488A6" w14:textId="77777777" w:rsidR="00B20356" w:rsidRDefault="7478E0F7">
            <w:pPr>
              <w:widowControl w:val="0"/>
              <w:pBdr>
                <w:top w:val="nil"/>
                <w:left w:val="nil"/>
                <w:bottom w:val="nil"/>
                <w:right w:val="nil"/>
                <w:between w:val="nil"/>
              </w:pBdr>
              <w:spacing w:line="360" w:lineRule="auto"/>
              <w:jc w:val="both"/>
              <w:rPr>
                <w:sz w:val="24"/>
                <w:szCs w:val="24"/>
                <w:highlight w:val="white"/>
              </w:rPr>
            </w:pPr>
            <w:r w:rsidRPr="7478E0F7">
              <w:rPr>
                <w:sz w:val="24"/>
                <w:szCs w:val="24"/>
                <w:highlight w:val="white"/>
              </w:rPr>
              <w:t>Coordinating people across multiple platforms is time consuming and emerges as the single most important factor which inhibits organizing pickup games.</w:t>
            </w:r>
          </w:p>
        </w:tc>
      </w:tr>
    </w:tbl>
    <w:p w14:paraId="7FBB9E39" w14:textId="77777777" w:rsidR="00B20356" w:rsidRDefault="00B20356">
      <w:pPr>
        <w:spacing w:line="360" w:lineRule="auto"/>
        <w:jc w:val="both"/>
        <w:rPr>
          <w:sz w:val="24"/>
          <w:szCs w:val="24"/>
          <w:highlight w:val="white"/>
        </w:rPr>
      </w:pPr>
    </w:p>
    <w:p w14:paraId="5BB1ECF0" w14:textId="77777777" w:rsidR="00B20356" w:rsidRDefault="00B20356">
      <w:pPr>
        <w:spacing w:line="360" w:lineRule="auto"/>
        <w:jc w:val="both"/>
        <w:rPr>
          <w:sz w:val="24"/>
          <w:szCs w:val="24"/>
          <w:highlight w:val="white"/>
        </w:rPr>
      </w:pPr>
    </w:p>
    <w:p w14:paraId="53DB9352" w14:textId="77777777" w:rsidR="00B20356" w:rsidDel="00FD5978" w:rsidRDefault="00B20356">
      <w:pPr>
        <w:spacing w:line="360" w:lineRule="auto"/>
        <w:jc w:val="both"/>
        <w:rPr>
          <w:del w:id="76" w:author="周 媛媛" w:date="2018-05-05T15:11:00Z"/>
          <w:b/>
          <w:sz w:val="36"/>
          <w:szCs w:val="36"/>
          <w:highlight w:val="white"/>
        </w:rPr>
      </w:pPr>
    </w:p>
    <w:p w14:paraId="1457EFB8" w14:textId="77777777" w:rsidR="00FD5978" w:rsidRDefault="00FD5978">
      <w:pPr>
        <w:spacing w:line="360" w:lineRule="auto"/>
        <w:jc w:val="both"/>
        <w:rPr>
          <w:ins w:id="77" w:author="周 媛媛" w:date="2018-05-05T15:11:00Z"/>
          <w:b/>
          <w:sz w:val="36"/>
          <w:szCs w:val="36"/>
          <w:highlight w:val="white"/>
        </w:rPr>
      </w:pPr>
    </w:p>
    <w:p w14:paraId="29AF8C5A" w14:textId="77777777" w:rsidR="00B20356" w:rsidDel="00B54EC5" w:rsidRDefault="00B20356">
      <w:pPr>
        <w:spacing w:line="360" w:lineRule="auto"/>
        <w:jc w:val="both"/>
        <w:rPr>
          <w:del w:id="78" w:author="周 媛媛" w:date="2018-05-05T15:09:00Z"/>
          <w:b/>
          <w:sz w:val="36"/>
          <w:szCs w:val="36"/>
          <w:highlight w:val="white"/>
        </w:rPr>
      </w:pPr>
    </w:p>
    <w:p w14:paraId="4EA8312F" w14:textId="77777777" w:rsidR="00B20356" w:rsidDel="00FD5978" w:rsidRDefault="00B20356">
      <w:pPr>
        <w:spacing w:line="360" w:lineRule="auto"/>
        <w:jc w:val="both"/>
        <w:rPr>
          <w:del w:id="79" w:author="周 媛媛" w:date="2018-05-05T15:11:00Z"/>
          <w:b/>
          <w:sz w:val="36"/>
          <w:szCs w:val="36"/>
          <w:highlight w:val="white"/>
        </w:rPr>
      </w:pPr>
    </w:p>
    <w:p w14:paraId="2573C5C5" w14:textId="77777777" w:rsidR="00B20356" w:rsidRDefault="00B20356">
      <w:pPr>
        <w:spacing w:line="360" w:lineRule="auto"/>
        <w:jc w:val="both"/>
        <w:rPr>
          <w:b/>
          <w:sz w:val="36"/>
          <w:szCs w:val="36"/>
          <w:highlight w:val="white"/>
        </w:rPr>
      </w:pPr>
    </w:p>
    <w:p w14:paraId="6576ED68" w14:textId="77777777" w:rsidR="00B20356" w:rsidDel="00B54EC5" w:rsidRDefault="00B20356">
      <w:pPr>
        <w:spacing w:line="360" w:lineRule="auto"/>
        <w:jc w:val="both"/>
        <w:rPr>
          <w:del w:id="80" w:author="周 媛媛" w:date="2018-05-05T15:09:00Z"/>
          <w:b/>
          <w:sz w:val="36"/>
          <w:szCs w:val="36"/>
          <w:highlight w:val="white"/>
        </w:rPr>
      </w:pPr>
    </w:p>
    <w:p w14:paraId="1E7E9CA1" w14:textId="77777777" w:rsidR="00B20356" w:rsidDel="00B54EC5" w:rsidRDefault="00B20356">
      <w:pPr>
        <w:spacing w:line="360" w:lineRule="auto"/>
        <w:jc w:val="both"/>
        <w:rPr>
          <w:del w:id="81" w:author="周 媛媛" w:date="2018-05-05T15:09:00Z"/>
          <w:b/>
          <w:sz w:val="36"/>
          <w:szCs w:val="36"/>
          <w:highlight w:val="white"/>
        </w:rPr>
      </w:pPr>
    </w:p>
    <w:p w14:paraId="7A4B8AE6" w14:textId="77777777" w:rsidR="00B20356" w:rsidDel="00B54EC5" w:rsidRDefault="00B20356">
      <w:pPr>
        <w:spacing w:line="360" w:lineRule="auto"/>
        <w:jc w:val="both"/>
        <w:rPr>
          <w:del w:id="82" w:author="周 媛媛" w:date="2018-05-05T15:09:00Z"/>
          <w:b/>
          <w:sz w:val="36"/>
          <w:szCs w:val="36"/>
          <w:highlight w:val="white"/>
        </w:rPr>
      </w:pPr>
    </w:p>
    <w:p w14:paraId="3F1CA585" w14:textId="77777777" w:rsidR="00B20356" w:rsidDel="00B54EC5" w:rsidRDefault="00B20356">
      <w:pPr>
        <w:spacing w:line="360" w:lineRule="auto"/>
        <w:jc w:val="both"/>
        <w:rPr>
          <w:del w:id="83" w:author="周 媛媛" w:date="2018-05-05T15:09:00Z"/>
          <w:b/>
          <w:sz w:val="36"/>
          <w:szCs w:val="36"/>
          <w:highlight w:val="white"/>
        </w:rPr>
      </w:pPr>
    </w:p>
    <w:p w14:paraId="4906C4D8" w14:textId="77777777" w:rsidR="00B20356" w:rsidDel="00B54EC5" w:rsidRDefault="00B20356">
      <w:pPr>
        <w:spacing w:line="360" w:lineRule="auto"/>
        <w:jc w:val="both"/>
        <w:rPr>
          <w:del w:id="84" w:author="周 媛媛" w:date="2018-05-05T15:09:00Z"/>
          <w:b/>
          <w:sz w:val="36"/>
          <w:szCs w:val="36"/>
          <w:highlight w:val="white"/>
        </w:rPr>
      </w:pPr>
    </w:p>
    <w:p w14:paraId="23BA7108" w14:textId="77777777" w:rsidR="00B20356" w:rsidDel="00FD5978" w:rsidRDefault="00B20356">
      <w:pPr>
        <w:spacing w:line="360" w:lineRule="auto"/>
        <w:jc w:val="both"/>
        <w:rPr>
          <w:del w:id="85" w:author="周 媛媛" w:date="2018-05-05T15:11:00Z"/>
          <w:b/>
          <w:sz w:val="36"/>
          <w:szCs w:val="36"/>
          <w:highlight w:val="white"/>
        </w:rPr>
      </w:pPr>
    </w:p>
    <w:p w14:paraId="428EFC39" w14:textId="77777777" w:rsidR="00B20356" w:rsidDel="00FD5978" w:rsidRDefault="00B20356">
      <w:pPr>
        <w:spacing w:line="360" w:lineRule="auto"/>
        <w:jc w:val="both"/>
        <w:rPr>
          <w:del w:id="86" w:author="周 媛媛" w:date="2018-05-05T15:11:00Z"/>
          <w:b/>
          <w:sz w:val="36"/>
          <w:szCs w:val="36"/>
          <w:highlight w:val="white"/>
        </w:rPr>
      </w:pPr>
    </w:p>
    <w:p w14:paraId="026EF904" w14:textId="77777777" w:rsidR="00B20356" w:rsidDel="00FD5978" w:rsidRDefault="00B20356">
      <w:pPr>
        <w:spacing w:line="360" w:lineRule="auto"/>
        <w:jc w:val="both"/>
        <w:rPr>
          <w:del w:id="87" w:author="周 媛媛" w:date="2018-05-05T15:11:00Z"/>
          <w:b/>
          <w:sz w:val="36"/>
          <w:szCs w:val="36"/>
          <w:highlight w:val="white"/>
        </w:rPr>
      </w:pPr>
    </w:p>
    <w:p w14:paraId="7653CDEA" w14:textId="77777777" w:rsidR="00B20356" w:rsidDel="00FD5978" w:rsidRDefault="00B20356">
      <w:pPr>
        <w:spacing w:line="360" w:lineRule="auto"/>
        <w:jc w:val="both"/>
        <w:rPr>
          <w:del w:id="88" w:author="周 媛媛" w:date="2018-05-05T15:11:00Z"/>
          <w:b/>
          <w:sz w:val="36"/>
          <w:szCs w:val="36"/>
          <w:highlight w:val="white"/>
        </w:rPr>
      </w:pPr>
    </w:p>
    <w:p w14:paraId="080F8472" w14:textId="77777777" w:rsidR="00B20356" w:rsidDel="00FD5978" w:rsidRDefault="00B20356">
      <w:pPr>
        <w:spacing w:line="360" w:lineRule="auto"/>
        <w:jc w:val="both"/>
        <w:rPr>
          <w:del w:id="89" w:author="周 媛媛" w:date="2018-05-05T15:11:00Z"/>
          <w:b/>
          <w:sz w:val="36"/>
          <w:szCs w:val="36"/>
          <w:highlight w:val="white"/>
        </w:rPr>
      </w:pPr>
    </w:p>
    <w:p w14:paraId="5658CC53" w14:textId="77777777" w:rsidR="00B20356" w:rsidDel="00FD5978" w:rsidRDefault="00B20356">
      <w:pPr>
        <w:spacing w:line="360" w:lineRule="auto"/>
        <w:jc w:val="both"/>
        <w:rPr>
          <w:del w:id="90" w:author="周 媛媛" w:date="2018-05-05T15:11:00Z"/>
          <w:b/>
          <w:sz w:val="36"/>
          <w:szCs w:val="36"/>
          <w:highlight w:val="white"/>
        </w:rPr>
      </w:pPr>
    </w:p>
    <w:p w14:paraId="27A36DDC" w14:textId="77777777" w:rsidR="00B20356" w:rsidDel="00FD5978" w:rsidRDefault="00105373">
      <w:pPr>
        <w:spacing w:line="360" w:lineRule="auto"/>
        <w:jc w:val="both"/>
        <w:rPr>
          <w:del w:id="91" w:author="周 媛媛" w:date="2018-05-05T15:11:00Z"/>
          <w:b/>
          <w:sz w:val="36"/>
          <w:szCs w:val="36"/>
          <w:highlight w:val="white"/>
        </w:rPr>
      </w:pPr>
      <w:del w:id="92" w:author="周 媛媛" w:date="2018-05-05T15:11:00Z">
        <w:r w:rsidDel="00FD5978">
          <w:br w:type="page"/>
        </w:r>
      </w:del>
    </w:p>
    <w:p w14:paraId="43BA655E" w14:textId="77777777" w:rsidR="00B20356" w:rsidRDefault="7478E0F7" w:rsidP="7478E0F7">
      <w:pPr>
        <w:spacing w:line="360" w:lineRule="auto"/>
        <w:jc w:val="both"/>
        <w:rPr>
          <w:b/>
          <w:bCs/>
          <w:sz w:val="36"/>
          <w:szCs w:val="36"/>
          <w:highlight w:val="white"/>
        </w:rPr>
      </w:pPr>
      <w:r w:rsidRPr="7478E0F7">
        <w:rPr>
          <w:b/>
          <w:bCs/>
          <w:sz w:val="36"/>
          <w:szCs w:val="36"/>
          <w:highlight w:val="white"/>
        </w:rPr>
        <w:t>Revenue Model</w:t>
      </w:r>
    </w:p>
    <w:p w14:paraId="60CF95D2" w14:textId="77777777" w:rsidR="00B20356" w:rsidRDefault="00B20356">
      <w:pPr>
        <w:spacing w:line="360" w:lineRule="auto"/>
        <w:jc w:val="both"/>
        <w:rPr>
          <w:sz w:val="24"/>
          <w:szCs w:val="24"/>
          <w:highlight w:val="white"/>
        </w:rPr>
      </w:pPr>
    </w:p>
    <w:p w14:paraId="16B38EDB" w14:textId="77777777" w:rsidR="00B20356" w:rsidRDefault="538C4234">
      <w:pPr>
        <w:spacing w:line="360" w:lineRule="auto"/>
        <w:jc w:val="both"/>
        <w:rPr>
          <w:sz w:val="24"/>
          <w:szCs w:val="24"/>
          <w:highlight w:val="white"/>
        </w:rPr>
      </w:pPr>
      <w:r w:rsidRPr="538C4234">
        <w:rPr>
          <w:sz w:val="24"/>
          <w:szCs w:val="24"/>
          <w:highlight w:val="white"/>
        </w:rPr>
        <w:t xml:space="preserve">Given the host of competing applications and channels currently available for users of pickup games, team </w:t>
      </w:r>
      <w:proofErr w:type="spellStart"/>
      <w:r w:rsidRPr="538C4234">
        <w:rPr>
          <w:sz w:val="24"/>
          <w:szCs w:val="24"/>
          <w:highlight w:val="white"/>
        </w:rPr>
        <w:t>WeBall</w:t>
      </w:r>
      <w:proofErr w:type="spellEnd"/>
      <w:r w:rsidRPr="538C4234">
        <w:rPr>
          <w:sz w:val="24"/>
          <w:szCs w:val="24"/>
          <w:highlight w:val="white"/>
        </w:rPr>
        <w:t xml:space="preserve"> rejected the option of charging users upfront at the time of download. The chosen business model is a ‘freemium’ one in which users will perform the download for free but will be charged for the below mentioned premium features - </w:t>
      </w:r>
    </w:p>
    <w:p w14:paraId="017C1AD0" w14:textId="77777777" w:rsidR="00B20356" w:rsidRDefault="00B20356">
      <w:pPr>
        <w:spacing w:line="360" w:lineRule="auto"/>
        <w:jc w:val="both"/>
        <w:rPr>
          <w:sz w:val="24"/>
          <w:szCs w:val="24"/>
          <w:highlight w:val="white"/>
        </w:rPr>
      </w:pPr>
    </w:p>
    <w:p w14:paraId="111D5A55" w14:textId="4FF9D0F7" w:rsidR="00B20356" w:rsidRDefault="00D3C0E7" w:rsidP="6C8764EF">
      <w:pPr>
        <w:spacing w:line="360" w:lineRule="auto"/>
        <w:contextualSpacing/>
        <w:jc w:val="both"/>
        <w:rPr>
          <w:del w:id="93" w:author="" w:date="2018-05-04T00:00:00Z"/>
          <w:sz w:val="24"/>
          <w:szCs w:val="24"/>
          <w:highlight w:val="white"/>
        </w:rPr>
      </w:pPr>
      <w:del w:id="94" w:author="Guest User" w:date="2018-05-04T23:24:00Z">
        <w:r>
          <w:delText>Ability to invite &gt;10 users per game (users are not a part of groups)</w:delText>
        </w:r>
      </w:del>
    </w:p>
    <w:p w14:paraId="2E1F2E45" w14:textId="271E8D61" w:rsidR="00B20356" w:rsidRDefault="00D3C0E7" w:rsidP="6C8764EF">
      <w:pPr>
        <w:spacing w:line="360" w:lineRule="auto"/>
        <w:contextualSpacing/>
        <w:jc w:val="both"/>
        <w:rPr>
          <w:del w:id="95" w:author="" w:date="2018-05-04T00:00:00Z"/>
          <w:sz w:val="24"/>
          <w:szCs w:val="24"/>
          <w:highlight w:val="white"/>
        </w:rPr>
      </w:pPr>
      <w:del w:id="96" w:author="Guest User" w:date="2018-05-04T23:24:00Z">
        <w:r>
          <w:delText>Form groups with &gt;20 users</w:delText>
        </w:r>
      </w:del>
    </w:p>
    <w:p w14:paraId="7D3EE5AA" w14:textId="757FC255" w:rsidR="00B20356" w:rsidRDefault="1688E0A2">
      <w:pPr>
        <w:numPr>
          <w:ilvl w:val="0"/>
          <w:numId w:val="9"/>
        </w:numPr>
        <w:spacing w:line="360" w:lineRule="auto"/>
        <w:contextualSpacing/>
        <w:jc w:val="both"/>
        <w:rPr>
          <w:ins w:id="97" w:author="Guest User" w:date="2018-05-05T18:47:00Z"/>
          <w:sz w:val="24"/>
          <w:szCs w:val="24"/>
          <w:highlight w:val="white"/>
        </w:rPr>
      </w:pPr>
      <w:r w:rsidRPr="1688E0A2">
        <w:rPr>
          <w:sz w:val="24"/>
          <w:szCs w:val="24"/>
          <w:highlight w:val="white"/>
        </w:rPr>
        <w:t>Time slot function for users who have accepted an invite (provides time slot based invitation acceptance feature)</w:t>
      </w:r>
    </w:p>
    <w:p w14:paraId="59FF4ED9" w14:textId="1F3AAF79" w:rsidR="1688E0A2" w:rsidRPr="00554A18" w:rsidRDefault="00D3C0E7">
      <w:pPr>
        <w:spacing w:line="360" w:lineRule="auto"/>
        <w:ind w:left="360"/>
        <w:jc w:val="both"/>
        <w:rPr>
          <w:ins w:id="98" w:author="Guest User" w:date="2018-05-04T00:00:00Z"/>
          <w:sz w:val="24"/>
          <w:szCs w:val="24"/>
          <w:highlight w:val="white"/>
        </w:rPr>
        <w:pPrChange w:id="99" w:author="Guest User" w:date="2018-05-05T18:47:00Z">
          <w:pPr>
            <w:spacing w:line="360" w:lineRule="auto"/>
            <w:jc w:val="both"/>
          </w:pPr>
        </w:pPrChange>
      </w:pPr>
      <w:ins w:id="100" w:author="Guest User" w:date="2018-05-05T18:47:00Z">
        <w:r w:rsidRPr="00554A18">
          <w:rPr>
            <w:sz w:val="24"/>
            <w:szCs w:val="24"/>
            <w:rPrChange w:id="101" w:author="周 媛媛" w:date="2018-05-05T16:05:00Z">
              <w:rPr/>
            </w:rPrChange>
          </w:rPr>
          <w:t>It costs a lot to store data, so we decide to charge users with more data to store.</w:t>
        </w:r>
      </w:ins>
    </w:p>
    <w:p w14:paraId="0FCBCB5C" w14:textId="45873318" w:rsidR="1CDF09EE" w:rsidRPr="00554A18" w:rsidRDefault="1688E0A2" w:rsidP="1CDF09EE">
      <w:pPr>
        <w:numPr>
          <w:ilvl w:val="0"/>
          <w:numId w:val="9"/>
        </w:numPr>
        <w:spacing w:line="360" w:lineRule="auto"/>
        <w:jc w:val="both"/>
        <w:rPr>
          <w:ins w:id="102" w:author="Guest User" w:date="2018-05-04T23:24:00Z"/>
          <w:sz w:val="24"/>
          <w:szCs w:val="24"/>
          <w:highlight w:val="white"/>
        </w:rPr>
      </w:pPr>
      <w:ins w:id="103" w:author="Guest User" w:date="2018-05-04T18:18:00Z">
        <w:r w:rsidRPr="00554A18">
          <w:rPr>
            <w:sz w:val="24"/>
            <w:szCs w:val="24"/>
            <w:rPrChange w:id="104" w:author="周 媛媛" w:date="2018-05-05T16:05:00Z">
              <w:rPr/>
            </w:rPrChange>
          </w:rPr>
          <w:t>Ability to have more game options.</w:t>
        </w:r>
      </w:ins>
    </w:p>
    <w:p w14:paraId="63AB7FD2" w14:textId="22C2441E" w:rsidR="6C8764EF" w:rsidRPr="00554A18" w:rsidRDefault="1688E0A2" w:rsidP="6C8764EF">
      <w:pPr>
        <w:numPr>
          <w:ilvl w:val="0"/>
          <w:numId w:val="9"/>
        </w:numPr>
        <w:spacing w:line="360" w:lineRule="auto"/>
        <w:jc w:val="both"/>
        <w:rPr>
          <w:ins w:id="105" w:author="Guest User" w:date="2018-05-05T18:46:00Z"/>
          <w:sz w:val="24"/>
          <w:szCs w:val="24"/>
        </w:rPr>
      </w:pPr>
      <w:ins w:id="106" w:author="Guest User" w:date="2018-05-04T23:24:00Z">
        <w:r w:rsidRPr="00554A18">
          <w:rPr>
            <w:sz w:val="24"/>
            <w:szCs w:val="24"/>
            <w:rPrChange w:id="107" w:author="周 媛媛" w:date="2018-05-05T16:05:00Z">
              <w:rPr/>
            </w:rPrChange>
          </w:rPr>
          <w:t xml:space="preserve">Form Groups with more than </w:t>
        </w:r>
      </w:ins>
      <w:ins w:id="108" w:author="Guest User" w:date="2018-05-04T23:25:00Z">
        <w:r w:rsidRPr="00554A18">
          <w:rPr>
            <w:sz w:val="24"/>
            <w:szCs w:val="24"/>
            <w:rPrChange w:id="109" w:author="周 媛媛" w:date="2018-05-05T16:05:00Z">
              <w:rPr/>
            </w:rPrChange>
          </w:rPr>
          <w:t>20 users.</w:t>
        </w:r>
      </w:ins>
    </w:p>
    <w:p w14:paraId="7DBE14A7" w14:textId="1B1DF6D2" w:rsidR="7295CF56" w:rsidRPr="00554A18" w:rsidRDefault="00D3C0E7" w:rsidP="7295CF56">
      <w:pPr>
        <w:numPr>
          <w:ilvl w:val="0"/>
          <w:numId w:val="9"/>
        </w:numPr>
        <w:spacing w:line="360" w:lineRule="auto"/>
        <w:jc w:val="both"/>
        <w:rPr>
          <w:sz w:val="24"/>
          <w:szCs w:val="24"/>
        </w:rPr>
      </w:pPr>
      <w:ins w:id="110" w:author="Guest User" w:date="2018-05-05T18:46:00Z">
        <w:r w:rsidRPr="00554A18">
          <w:rPr>
            <w:sz w:val="24"/>
            <w:szCs w:val="24"/>
            <w:rPrChange w:id="111" w:author="周 媛媛" w:date="2018-05-05T16:05:00Z">
              <w:rPr/>
            </w:rPrChange>
          </w:rPr>
          <w:t>Participate in more than 10 games.</w:t>
        </w:r>
      </w:ins>
    </w:p>
    <w:p w14:paraId="70FDB616" w14:textId="77777777" w:rsidR="00B20356" w:rsidRPr="00554A18" w:rsidRDefault="00B20356">
      <w:pPr>
        <w:spacing w:line="360" w:lineRule="auto"/>
        <w:jc w:val="both"/>
        <w:rPr>
          <w:sz w:val="24"/>
          <w:szCs w:val="24"/>
          <w:highlight w:val="white"/>
          <w:rPrChange w:id="112" w:author="周 媛媛" w:date="2018-05-05T16:05:00Z">
            <w:rPr>
              <w:sz w:val="24"/>
              <w:szCs w:val="24"/>
              <w:highlight w:val="white"/>
            </w:rPr>
          </w:rPrChange>
        </w:rPr>
      </w:pPr>
    </w:p>
    <w:p w14:paraId="503F4DDF" w14:textId="77777777" w:rsidR="00B20356" w:rsidRDefault="00B20356">
      <w:pPr>
        <w:spacing w:line="360" w:lineRule="auto"/>
        <w:jc w:val="both"/>
        <w:rPr>
          <w:sz w:val="24"/>
          <w:szCs w:val="24"/>
          <w:highlight w:val="white"/>
        </w:rPr>
      </w:pPr>
    </w:p>
    <w:p w14:paraId="279B42CC" w14:textId="77777777" w:rsidR="00B20356" w:rsidRDefault="00B20356">
      <w:pPr>
        <w:spacing w:line="360" w:lineRule="auto"/>
        <w:jc w:val="both"/>
        <w:rPr>
          <w:sz w:val="24"/>
          <w:szCs w:val="24"/>
          <w:highlight w:val="white"/>
        </w:rPr>
      </w:pPr>
    </w:p>
    <w:p w14:paraId="0A5E5D56" w14:textId="77777777" w:rsidR="00B20356" w:rsidRDefault="00B20356">
      <w:pPr>
        <w:spacing w:line="360" w:lineRule="auto"/>
        <w:jc w:val="both"/>
        <w:rPr>
          <w:sz w:val="24"/>
          <w:szCs w:val="24"/>
          <w:highlight w:val="white"/>
        </w:rPr>
      </w:pPr>
    </w:p>
    <w:p w14:paraId="612F5BD2" w14:textId="77777777" w:rsidR="00B20356" w:rsidRDefault="00B20356">
      <w:pPr>
        <w:spacing w:line="360" w:lineRule="auto"/>
        <w:jc w:val="both"/>
        <w:rPr>
          <w:sz w:val="24"/>
          <w:szCs w:val="24"/>
          <w:highlight w:val="white"/>
        </w:rPr>
      </w:pPr>
    </w:p>
    <w:p w14:paraId="70E26E3D" w14:textId="77777777" w:rsidR="00B20356" w:rsidRDefault="00B20356">
      <w:pPr>
        <w:spacing w:line="360" w:lineRule="auto"/>
        <w:jc w:val="both"/>
        <w:rPr>
          <w:sz w:val="24"/>
          <w:szCs w:val="24"/>
          <w:highlight w:val="white"/>
        </w:rPr>
      </w:pPr>
    </w:p>
    <w:p w14:paraId="39AC0A07" w14:textId="77777777" w:rsidR="00B20356" w:rsidRDefault="00B20356">
      <w:pPr>
        <w:spacing w:line="360" w:lineRule="auto"/>
        <w:jc w:val="both"/>
        <w:rPr>
          <w:sz w:val="24"/>
          <w:szCs w:val="24"/>
          <w:highlight w:val="white"/>
        </w:rPr>
      </w:pPr>
    </w:p>
    <w:p w14:paraId="18098FBA" w14:textId="77777777" w:rsidR="00B20356" w:rsidRDefault="00B20356">
      <w:pPr>
        <w:spacing w:line="360" w:lineRule="auto"/>
        <w:jc w:val="both"/>
        <w:rPr>
          <w:sz w:val="24"/>
          <w:szCs w:val="24"/>
          <w:highlight w:val="white"/>
        </w:rPr>
      </w:pPr>
    </w:p>
    <w:p w14:paraId="41DB9C9A" w14:textId="77777777" w:rsidR="00B20356" w:rsidRDefault="00B20356">
      <w:pPr>
        <w:spacing w:line="360" w:lineRule="auto"/>
        <w:jc w:val="both"/>
        <w:rPr>
          <w:sz w:val="24"/>
          <w:szCs w:val="24"/>
          <w:highlight w:val="white"/>
        </w:rPr>
      </w:pPr>
    </w:p>
    <w:p w14:paraId="2113851B" w14:textId="77777777" w:rsidR="00B20356" w:rsidRDefault="00B20356">
      <w:pPr>
        <w:spacing w:line="360" w:lineRule="auto"/>
        <w:jc w:val="both"/>
        <w:rPr>
          <w:sz w:val="24"/>
          <w:szCs w:val="24"/>
          <w:highlight w:val="white"/>
        </w:rPr>
      </w:pPr>
    </w:p>
    <w:p w14:paraId="04E62964" w14:textId="77777777" w:rsidR="00B20356" w:rsidRDefault="00B20356">
      <w:pPr>
        <w:spacing w:line="360" w:lineRule="auto"/>
        <w:jc w:val="both"/>
        <w:rPr>
          <w:sz w:val="24"/>
          <w:szCs w:val="24"/>
          <w:highlight w:val="white"/>
        </w:rPr>
      </w:pPr>
    </w:p>
    <w:p w14:paraId="0CCE86DF" w14:textId="77777777" w:rsidR="00B20356" w:rsidRDefault="00B20356">
      <w:pPr>
        <w:spacing w:line="360" w:lineRule="auto"/>
        <w:jc w:val="both"/>
        <w:rPr>
          <w:sz w:val="24"/>
          <w:szCs w:val="24"/>
          <w:highlight w:val="white"/>
        </w:rPr>
      </w:pPr>
    </w:p>
    <w:p w14:paraId="6A18CC8F" w14:textId="77777777" w:rsidR="00B20356" w:rsidRDefault="00B20356">
      <w:pPr>
        <w:spacing w:line="360" w:lineRule="auto"/>
        <w:jc w:val="both"/>
        <w:rPr>
          <w:sz w:val="24"/>
          <w:szCs w:val="24"/>
          <w:highlight w:val="white"/>
        </w:rPr>
      </w:pPr>
    </w:p>
    <w:p w14:paraId="546C88F4" w14:textId="77777777" w:rsidR="00B20356" w:rsidRDefault="00B20356">
      <w:pPr>
        <w:spacing w:line="360" w:lineRule="auto"/>
        <w:rPr>
          <w:b/>
          <w:sz w:val="28"/>
          <w:szCs w:val="28"/>
          <w:highlight w:val="white"/>
        </w:rPr>
      </w:pPr>
    </w:p>
    <w:p w14:paraId="62CECDE8" w14:textId="77777777" w:rsidR="00B20356" w:rsidRDefault="00B20356">
      <w:pPr>
        <w:spacing w:line="360" w:lineRule="auto"/>
        <w:rPr>
          <w:b/>
          <w:sz w:val="28"/>
          <w:szCs w:val="28"/>
          <w:highlight w:val="white"/>
        </w:rPr>
      </w:pPr>
    </w:p>
    <w:p w14:paraId="32BE323F" w14:textId="77777777" w:rsidR="00B20356" w:rsidRDefault="00B20356">
      <w:pPr>
        <w:spacing w:line="360" w:lineRule="auto"/>
        <w:rPr>
          <w:b/>
          <w:sz w:val="28"/>
          <w:szCs w:val="28"/>
          <w:highlight w:val="white"/>
        </w:rPr>
      </w:pPr>
    </w:p>
    <w:p w14:paraId="459A631E" w14:textId="77777777" w:rsidR="00B20356" w:rsidRDefault="00105373">
      <w:pPr>
        <w:spacing w:line="360" w:lineRule="auto"/>
        <w:rPr>
          <w:b/>
          <w:sz w:val="28"/>
          <w:szCs w:val="28"/>
          <w:highlight w:val="white"/>
        </w:rPr>
      </w:pPr>
      <w:r>
        <w:br w:type="page"/>
      </w:r>
    </w:p>
    <w:p w14:paraId="0EF6B1FC" w14:textId="77777777" w:rsidR="00FD5978" w:rsidRDefault="00FD5978" w:rsidP="7478E0F7">
      <w:pPr>
        <w:spacing w:line="360" w:lineRule="auto"/>
        <w:rPr>
          <w:ins w:id="113" w:author="周 媛媛" w:date="2018-05-05T15:11:00Z"/>
          <w:b/>
          <w:bCs/>
          <w:sz w:val="36"/>
          <w:szCs w:val="36"/>
          <w:highlight w:val="white"/>
        </w:rPr>
      </w:pPr>
    </w:p>
    <w:p w14:paraId="4ED953A2" w14:textId="77777777" w:rsidR="00B20356" w:rsidRDefault="7478E0F7" w:rsidP="7478E0F7">
      <w:pPr>
        <w:spacing w:line="360" w:lineRule="auto"/>
        <w:rPr>
          <w:b/>
          <w:bCs/>
          <w:sz w:val="36"/>
          <w:szCs w:val="36"/>
          <w:highlight w:val="white"/>
        </w:rPr>
      </w:pPr>
      <w:r w:rsidRPr="7478E0F7">
        <w:rPr>
          <w:b/>
          <w:bCs/>
          <w:sz w:val="36"/>
          <w:szCs w:val="36"/>
          <w:highlight w:val="white"/>
        </w:rPr>
        <w:t>User Interface: Paper Prototyping</w:t>
      </w:r>
    </w:p>
    <w:p w14:paraId="026A509C" w14:textId="77777777" w:rsidR="00B20356" w:rsidRDefault="00B20356">
      <w:pPr>
        <w:spacing w:line="360" w:lineRule="auto"/>
        <w:jc w:val="both"/>
        <w:rPr>
          <w:b/>
          <w:sz w:val="24"/>
          <w:szCs w:val="24"/>
          <w:highlight w:val="white"/>
        </w:rPr>
      </w:pPr>
    </w:p>
    <w:p w14:paraId="43A33395" w14:textId="77777777" w:rsidR="00B20356" w:rsidRDefault="538C4234">
      <w:pPr>
        <w:spacing w:line="360" w:lineRule="auto"/>
        <w:rPr>
          <w:sz w:val="24"/>
          <w:szCs w:val="24"/>
          <w:highlight w:val="white"/>
        </w:rPr>
      </w:pPr>
      <w:r w:rsidRPr="538C4234">
        <w:rPr>
          <w:sz w:val="24"/>
          <w:szCs w:val="24"/>
          <w:highlight w:val="white"/>
        </w:rPr>
        <w:t xml:space="preserve">Based on our discussion and the first survey result, we build our initial paper prototyping to illustrate main functions of </w:t>
      </w:r>
      <w:proofErr w:type="spellStart"/>
      <w:r w:rsidRPr="538C4234">
        <w:rPr>
          <w:sz w:val="24"/>
          <w:szCs w:val="24"/>
          <w:highlight w:val="white"/>
        </w:rPr>
        <w:t>WeBall</w:t>
      </w:r>
      <w:proofErr w:type="spellEnd"/>
      <w:r w:rsidRPr="538C4234">
        <w:rPr>
          <w:sz w:val="24"/>
          <w:szCs w:val="24"/>
          <w:highlight w:val="white"/>
        </w:rPr>
        <w:t>. There are 5 major parts in the application: Sign in, Me, Create Post, Discover Games and My Games.</w:t>
      </w:r>
    </w:p>
    <w:p w14:paraId="66FEBCD6" w14:textId="77777777" w:rsidR="00B20356" w:rsidRDefault="00B20356">
      <w:pPr>
        <w:spacing w:line="360" w:lineRule="auto"/>
        <w:rPr>
          <w:sz w:val="24"/>
          <w:szCs w:val="24"/>
          <w:highlight w:val="white"/>
        </w:rPr>
      </w:pPr>
    </w:p>
    <w:p w14:paraId="559F4930" w14:textId="77777777" w:rsidR="00B20356" w:rsidRDefault="7478E0F7" w:rsidP="7478E0F7">
      <w:pPr>
        <w:spacing w:line="360" w:lineRule="auto"/>
        <w:rPr>
          <w:b/>
          <w:bCs/>
          <w:sz w:val="24"/>
          <w:szCs w:val="24"/>
          <w:highlight w:val="white"/>
        </w:rPr>
      </w:pPr>
      <w:r w:rsidRPr="7478E0F7">
        <w:rPr>
          <w:b/>
          <w:bCs/>
          <w:sz w:val="24"/>
          <w:szCs w:val="24"/>
          <w:highlight w:val="white"/>
        </w:rPr>
        <w:t>Sign In</w:t>
      </w:r>
    </w:p>
    <w:p w14:paraId="5AC7A268" w14:textId="77777777" w:rsidR="00B20356" w:rsidRDefault="00105373">
      <w:pPr>
        <w:spacing w:line="360" w:lineRule="auto"/>
        <w:rPr>
          <w:b/>
          <w:sz w:val="24"/>
          <w:szCs w:val="24"/>
          <w:highlight w:val="white"/>
        </w:rPr>
      </w:pPr>
      <w:r>
        <w:rPr>
          <w:noProof/>
          <w:lang w:val="en-US"/>
        </w:rPr>
        <w:drawing>
          <wp:anchor distT="114300" distB="114300" distL="114300" distR="114300" simplePos="0" relativeHeight="251658240" behindDoc="0" locked="0" layoutInCell="1" hidden="0" allowOverlap="1" wp14:anchorId="6EDB99C5" wp14:editId="79A71825">
            <wp:simplePos x="0" y="0"/>
            <wp:positionH relativeFrom="margin">
              <wp:posOffset>1571625</wp:posOffset>
            </wp:positionH>
            <wp:positionV relativeFrom="paragraph">
              <wp:posOffset>38100</wp:posOffset>
            </wp:positionV>
            <wp:extent cx="2376488" cy="2981325"/>
            <wp:effectExtent l="0" t="0" r="0" b="0"/>
            <wp:wrapSquare wrapText="bothSides" distT="114300" distB="114300" distL="114300" distR="11430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2376488" cy="2981325"/>
                    </a:xfrm>
                    <a:prstGeom prst="rect">
                      <a:avLst/>
                    </a:prstGeom>
                    <a:ln/>
                  </pic:spPr>
                </pic:pic>
              </a:graphicData>
            </a:graphic>
          </wp:anchor>
        </w:drawing>
      </w:r>
    </w:p>
    <w:p w14:paraId="37AE662B" w14:textId="77777777" w:rsidR="00B20356" w:rsidRDefault="00B20356">
      <w:pPr>
        <w:spacing w:line="360" w:lineRule="auto"/>
        <w:rPr>
          <w:b/>
          <w:sz w:val="24"/>
          <w:szCs w:val="24"/>
          <w:highlight w:val="white"/>
        </w:rPr>
      </w:pPr>
    </w:p>
    <w:p w14:paraId="38925929" w14:textId="77777777" w:rsidR="00B20356" w:rsidRDefault="00B20356">
      <w:pPr>
        <w:spacing w:line="360" w:lineRule="auto"/>
        <w:rPr>
          <w:b/>
          <w:sz w:val="24"/>
          <w:szCs w:val="24"/>
          <w:highlight w:val="white"/>
        </w:rPr>
      </w:pPr>
    </w:p>
    <w:p w14:paraId="6173560E" w14:textId="77777777" w:rsidR="00B20356" w:rsidRDefault="00B20356">
      <w:pPr>
        <w:spacing w:line="360" w:lineRule="auto"/>
        <w:rPr>
          <w:b/>
          <w:sz w:val="24"/>
          <w:szCs w:val="24"/>
          <w:highlight w:val="white"/>
        </w:rPr>
      </w:pPr>
    </w:p>
    <w:p w14:paraId="20B940F6" w14:textId="77777777" w:rsidR="00B20356" w:rsidRDefault="00B20356">
      <w:pPr>
        <w:spacing w:line="360" w:lineRule="auto"/>
        <w:rPr>
          <w:b/>
          <w:sz w:val="24"/>
          <w:szCs w:val="24"/>
          <w:highlight w:val="white"/>
        </w:rPr>
      </w:pPr>
    </w:p>
    <w:p w14:paraId="7DFDEA17" w14:textId="77777777" w:rsidR="00B20356" w:rsidRDefault="00105373">
      <w:pPr>
        <w:spacing w:line="360" w:lineRule="auto"/>
        <w:rPr>
          <w:b/>
          <w:sz w:val="24"/>
          <w:szCs w:val="24"/>
          <w:highlight w:val="white"/>
        </w:rPr>
      </w:pPr>
      <w:r>
        <w:rPr>
          <w:b/>
          <w:sz w:val="24"/>
          <w:szCs w:val="24"/>
          <w:highlight w:val="white"/>
        </w:rPr>
        <w:t xml:space="preserve">                                  </w:t>
      </w:r>
    </w:p>
    <w:p w14:paraId="110A7490" w14:textId="77777777" w:rsidR="00B20356" w:rsidRDefault="00105373">
      <w:pPr>
        <w:spacing w:line="360" w:lineRule="auto"/>
        <w:rPr>
          <w:b/>
          <w:sz w:val="24"/>
          <w:szCs w:val="24"/>
          <w:highlight w:val="white"/>
        </w:rPr>
      </w:pPr>
      <w:r>
        <w:rPr>
          <w:b/>
          <w:sz w:val="24"/>
          <w:szCs w:val="24"/>
          <w:highlight w:val="white"/>
        </w:rPr>
        <w:t xml:space="preserve">               </w:t>
      </w:r>
    </w:p>
    <w:p w14:paraId="592663B2" w14:textId="77777777" w:rsidR="00B20356" w:rsidRDefault="00B20356">
      <w:pPr>
        <w:spacing w:line="360" w:lineRule="auto"/>
        <w:rPr>
          <w:b/>
          <w:sz w:val="24"/>
          <w:szCs w:val="24"/>
          <w:highlight w:val="white"/>
        </w:rPr>
      </w:pPr>
    </w:p>
    <w:p w14:paraId="30CB8406" w14:textId="77777777" w:rsidR="00B20356" w:rsidRDefault="00B20356">
      <w:pPr>
        <w:spacing w:line="360" w:lineRule="auto"/>
        <w:rPr>
          <w:b/>
          <w:sz w:val="24"/>
          <w:szCs w:val="24"/>
          <w:highlight w:val="white"/>
        </w:rPr>
      </w:pPr>
    </w:p>
    <w:p w14:paraId="0A94A44A" w14:textId="77777777" w:rsidR="00B20356" w:rsidRDefault="00B20356">
      <w:pPr>
        <w:spacing w:line="360" w:lineRule="auto"/>
        <w:rPr>
          <w:b/>
          <w:sz w:val="24"/>
          <w:szCs w:val="24"/>
          <w:highlight w:val="white"/>
        </w:rPr>
      </w:pPr>
    </w:p>
    <w:p w14:paraId="036F50A7" w14:textId="77777777" w:rsidR="00B20356" w:rsidRDefault="00105373">
      <w:pPr>
        <w:spacing w:line="360" w:lineRule="auto"/>
        <w:rPr>
          <w:b/>
          <w:sz w:val="24"/>
          <w:szCs w:val="24"/>
          <w:highlight w:val="white"/>
        </w:rPr>
      </w:pPr>
      <w:r>
        <w:rPr>
          <w:b/>
          <w:sz w:val="24"/>
          <w:szCs w:val="24"/>
          <w:highlight w:val="white"/>
        </w:rPr>
        <w:t xml:space="preserve">                                               </w:t>
      </w:r>
    </w:p>
    <w:p w14:paraId="6075B8C2" w14:textId="77777777" w:rsidR="00B20356" w:rsidRDefault="00105373">
      <w:pPr>
        <w:spacing w:line="360" w:lineRule="auto"/>
        <w:rPr>
          <w:sz w:val="24"/>
          <w:szCs w:val="24"/>
          <w:highlight w:val="white"/>
        </w:rPr>
      </w:pPr>
      <w:r>
        <w:rPr>
          <w:sz w:val="24"/>
          <w:szCs w:val="24"/>
          <w:highlight w:val="white"/>
        </w:rPr>
        <w:t xml:space="preserve">                                                                 </w:t>
      </w:r>
    </w:p>
    <w:p w14:paraId="1F3DDD1F" w14:textId="77777777" w:rsidR="00B20356" w:rsidRPr="00B66BD7" w:rsidRDefault="7478E0F7">
      <w:pPr>
        <w:spacing w:line="360" w:lineRule="auto"/>
        <w:rPr>
          <w:sz w:val="20"/>
          <w:szCs w:val="20"/>
          <w:highlight w:val="white"/>
          <w:rPrChange w:id="114" w:author="周 媛媛" w:date="2018-05-05T15:21:00Z">
            <w:rPr>
              <w:sz w:val="24"/>
              <w:szCs w:val="24"/>
              <w:highlight w:val="white"/>
            </w:rPr>
          </w:rPrChange>
        </w:rPr>
      </w:pPr>
      <w:r w:rsidRPr="7478E0F7">
        <w:rPr>
          <w:sz w:val="24"/>
          <w:szCs w:val="24"/>
          <w:highlight w:val="white"/>
        </w:rPr>
        <w:t xml:space="preserve">                                                           </w:t>
      </w:r>
      <w:r w:rsidRPr="00B66BD7">
        <w:rPr>
          <w:sz w:val="20"/>
          <w:szCs w:val="20"/>
          <w:highlight w:val="white"/>
          <w:rPrChange w:id="115" w:author="周 媛媛" w:date="2018-05-05T15:21:00Z">
            <w:rPr>
              <w:sz w:val="24"/>
              <w:szCs w:val="24"/>
              <w:highlight w:val="white"/>
            </w:rPr>
          </w:rPrChange>
        </w:rPr>
        <w:t>Figure 1</w:t>
      </w:r>
    </w:p>
    <w:p w14:paraId="23589E4B" w14:textId="77777777" w:rsidR="00B20356" w:rsidRDefault="00B20356">
      <w:pPr>
        <w:spacing w:line="360" w:lineRule="auto"/>
        <w:rPr>
          <w:sz w:val="24"/>
          <w:szCs w:val="24"/>
          <w:highlight w:val="white"/>
        </w:rPr>
      </w:pPr>
    </w:p>
    <w:p w14:paraId="19BD6749" w14:textId="77777777" w:rsidR="00B20356" w:rsidRDefault="538C4234">
      <w:pPr>
        <w:spacing w:line="360" w:lineRule="auto"/>
        <w:rPr>
          <w:sz w:val="24"/>
          <w:szCs w:val="24"/>
          <w:highlight w:val="white"/>
        </w:rPr>
      </w:pPr>
      <w:r w:rsidRPr="538C4234">
        <w:rPr>
          <w:sz w:val="24"/>
          <w:szCs w:val="24"/>
          <w:highlight w:val="white"/>
        </w:rPr>
        <w:t xml:space="preserve">Figure 1 above is the first page of </w:t>
      </w:r>
      <w:proofErr w:type="spellStart"/>
      <w:r w:rsidRPr="538C4234">
        <w:rPr>
          <w:sz w:val="24"/>
          <w:szCs w:val="24"/>
          <w:highlight w:val="white"/>
        </w:rPr>
        <w:t>WeBall</w:t>
      </w:r>
      <w:proofErr w:type="spellEnd"/>
      <w:r w:rsidRPr="538C4234">
        <w:rPr>
          <w:sz w:val="24"/>
          <w:szCs w:val="24"/>
          <w:highlight w:val="white"/>
        </w:rPr>
        <w:t xml:space="preserve">. Users can sign in with their </w:t>
      </w:r>
      <w:proofErr w:type="spellStart"/>
      <w:r w:rsidRPr="538C4234">
        <w:rPr>
          <w:sz w:val="24"/>
          <w:szCs w:val="24"/>
          <w:highlight w:val="white"/>
        </w:rPr>
        <w:t>WeBall</w:t>
      </w:r>
      <w:proofErr w:type="spellEnd"/>
      <w:r w:rsidRPr="538C4234">
        <w:rPr>
          <w:sz w:val="24"/>
          <w:szCs w:val="24"/>
          <w:highlight w:val="white"/>
        </w:rPr>
        <w:t xml:space="preserve"> account or through the third party like Google and Facebook. If someone is the new member, he/she can create a </w:t>
      </w:r>
      <w:proofErr w:type="spellStart"/>
      <w:r w:rsidRPr="538C4234">
        <w:rPr>
          <w:sz w:val="24"/>
          <w:szCs w:val="24"/>
          <w:highlight w:val="white"/>
        </w:rPr>
        <w:t>WeBall</w:t>
      </w:r>
      <w:proofErr w:type="spellEnd"/>
      <w:r w:rsidRPr="538C4234">
        <w:rPr>
          <w:sz w:val="24"/>
          <w:szCs w:val="24"/>
          <w:highlight w:val="white"/>
        </w:rPr>
        <w:t xml:space="preserve"> account using their email . After verifying his/her email (like Figure 2), he/she has created a </w:t>
      </w:r>
      <w:proofErr w:type="spellStart"/>
      <w:r w:rsidRPr="538C4234">
        <w:rPr>
          <w:sz w:val="24"/>
          <w:szCs w:val="24"/>
          <w:highlight w:val="white"/>
        </w:rPr>
        <w:t>WeBall</w:t>
      </w:r>
      <w:proofErr w:type="spellEnd"/>
      <w:r w:rsidRPr="538C4234">
        <w:rPr>
          <w:sz w:val="24"/>
          <w:szCs w:val="24"/>
          <w:highlight w:val="white"/>
        </w:rPr>
        <w:t xml:space="preserve"> account successfully. </w:t>
      </w:r>
    </w:p>
    <w:p w14:paraId="12300C4D" w14:textId="77777777" w:rsidR="00B20356" w:rsidRDefault="00B20356">
      <w:pPr>
        <w:spacing w:line="360" w:lineRule="auto"/>
        <w:rPr>
          <w:sz w:val="24"/>
          <w:szCs w:val="24"/>
          <w:highlight w:val="white"/>
        </w:rPr>
      </w:pPr>
    </w:p>
    <w:p w14:paraId="5854A2F7" w14:textId="77777777" w:rsidR="00B20356" w:rsidRDefault="00B20356">
      <w:pPr>
        <w:spacing w:line="360" w:lineRule="auto"/>
        <w:rPr>
          <w:sz w:val="24"/>
          <w:szCs w:val="24"/>
          <w:highlight w:val="white"/>
        </w:rPr>
      </w:pPr>
    </w:p>
    <w:p w14:paraId="41FCB206" w14:textId="77777777" w:rsidR="00B20356" w:rsidRDefault="00B20356">
      <w:pPr>
        <w:spacing w:line="360" w:lineRule="auto"/>
        <w:rPr>
          <w:sz w:val="24"/>
          <w:szCs w:val="24"/>
          <w:highlight w:val="white"/>
        </w:rPr>
      </w:pPr>
    </w:p>
    <w:p w14:paraId="16467749" w14:textId="77777777" w:rsidR="00B20356" w:rsidRDefault="00B20356">
      <w:pPr>
        <w:spacing w:line="360" w:lineRule="auto"/>
        <w:rPr>
          <w:sz w:val="24"/>
          <w:szCs w:val="24"/>
          <w:highlight w:val="white"/>
        </w:rPr>
      </w:pPr>
    </w:p>
    <w:p w14:paraId="285ADC99" w14:textId="77777777" w:rsidR="00B20356" w:rsidRDefault="00105373">
      <w:pPr>
        <w:spacing w:line="360" w:lineRule="auto"/>
        <w:rPr>
          <w:sz w:val="24"/>
          <w:szCs w:val="24"/>
          <w:highlight w:val="white"/>
        </w:rPr>
      </w:pPr>
      <w:r>
        <w:rPr>
          <w:noProof/>
          <w:lang w:val="en-US"/>
        </w:rPr>
        <w:lastRenderedPageBreak/>
        <w:drawing>
          <wp:anchor distT="114300" distB="114300" distL="114300" distR="114300" simplePos="0" relativeHeight="251659264" behindDoc="0" locked="0" layoutInCell="1" hidden="0" allowOverlap="1" wp14:anchorId="1A562DC4" wp14:editId="77268873">
            <wp:simplePos x="0" y="0"/>
            <wp:positionH relativeFrom="margin">
              <wp:posOffset>1624013</wp:posOffset>
            </wp:positionH>
            <wp:positionV relativeFrom="paragraph">
              <wp:posOffset>19050</wp:posOffset>
            </wp:positionV>
            <wp:extent cx="2274948" cy="2981325"/>
            <wp:effectExtent l="0" t="0" r="0" b="0"/>
            <wp:wrapSquare wrapText="bothSides" distT="114300" distB="114300" distL="114300" distR="114300"/>
            <wp:docPr id="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2274948" cy="2981325"/>
                    </a:xfrm>
                    <a:prstGeom prst="rect">
                      <a:avLst/>
                    </a:prstGeom>
                    <a:ln/>
                  </pic:spPr>
                </pic:pic>
              </a:graphicData>
            </a:graphic>
          </wp:anchor>
        </w:drawing>
      </w:r>
    </w:p>
    <w:p w14:paraId="40CDB272" w14:textId="77777777" w:rsidR="00B20356" w:rsidRDefault="00B20356">
      <w:pPr>
        <w:spacing w:line="360" w:lineRule="auto"/>
        <w:rPr>
          <w:sz w:val="24"/>
          <w:szCs w:val="24"/>
          <w:highlight w:val="white"/>
        </w:rPr>
      </w:pPr>
    </w:p>
    <w:p w14:paraId="2E43A997" w14:textId="77777777" w:rsidR="00B20356" w:rsidRDefault="00105373">
      <w:pPr>
        <w:spacing w:line="360" w:lineRule="auto"/>
        <w:rPr>
          <w:sz w:val="24"/>
          <w:szCs w:val="24"/>
          <w:highlight w:val="white"/>
        </w:rPr>
      </w:pPr>
      <w:r>
        <w:rPr>
          <w:sz w:val="24"/>
          <w:szCs w:val="24"/>
          <w:highlight w:val="white"/>
        </w:rPr>
        <w:t xml:space="preserve">                                        </w:t>
      </w:r>
    </w:p>
    <w:p w14:paraId="74CDC817" w14:textId="77777777" w:rsidR="00B20356" w:rsidRDefault="00105373">
      <w:pPr>
        <w:spacing w:line="360" w:lineRule="auto"/>
        <w:rPr>
          <w:sz w:val="24"/>
          <w:szCs w:val="24"/>
          <w:highlight w:val="white"/>
        </w:rPr>
      </w:pPr>
      <w:r>
        <w:rPr>
          <w:sz w:val="24"/>
          <w:szCs w:val="24"/>
          <w:highlight w:val="white"/>
        </w:rPr>
        <w:t xml:space="preserve">                                                            </w:t>
      </w:r>
    </w:p>
    <w:p w14:paraId="15820A14" w14:textId="77777777" w:rsidR="00B20356" w:rsidRDefault="00B20356">
      <w:pPr>
        <w:spacing w:line="360" w:lineRule="auto"/>
        <w:rPr>
          <w:sz w:val="24"/>
          <w:szCs w:val="24"/>
          <w:highlight w:val="white"/>
        </w:rPr>
      </w:pPr>
    </w:p>
    <w:p w14:paraId="38C94E26" w14:textId="77777777" w:rsidR="00B20356" w:rsidRDefault="00105373">
      <w:pPr>
        <w:spacing w:line="360" w:lineRule="auto"/>
        <w:rPr>
          <w:sz w:val="24"/>
          <w:szCs w:val="24"/>
          <w:highlight w:val="white"/>
        </w:rPr>
      </w:pPr>
      <w:r>
        <w:rPr>
          <w:sz w:val="24"/>
          <w:szCs w:val="24"/>
          <w:highlight w:val="white"/>
        </w:rPr>
        <w:t xml:space="preserve">   </w:t>
      </w:r>
    </w:p>
    <w:p w14:paraId="1DC7DA14" w14:textId="77777777" w:rsidR="00B20356" w:rsidRDefault="00B20356">
      <w:pPr>
        <w:spacing w:line="360" w:lineRule="auto"/>
        <w:rPr>
          <w:sz w:val="24"/>
          <w:szCs w:val="24"/>
          <w:highlight w:val="white"/>
        </w:rPr>
      </w:pPr>
    </w:p>
    <w:p w14:paraId="1705F5AE" w14:textId="77777777" w:rsidR="00B20356" w:rsidRDefault="00B20356">
      <w:pPr>
        <w:spacing w:line="360" w:lineRule="auto"/>
        <w:rPr>
          <w:sz w:val="24"/>
          <w:szCs w:val="24"/>
          <w:highlight w:val="white"/>
        </w:rPr>
      </w:pPr>
    </w:p>
    <w:p w14:paraId="5AAEC177" w14:textId="77777777" w:rsidR="00B20356" w:rsidRDefault="00B20356">
      <w:pPr>
        <w:spacing w:line="360" w:lineRule="auto"/>
        <w:rPr>
          <w:sz w:val="24"/>
          <w:szCs w:val="24"/>
          <w:highlight w:val="white"/>
        </w:rPr>
      </w:pPr>
    </w:p>
    <w:p w14:paraId="7D40E757" w14:textId="77777777" w:rsidR="00B20356" w:rsidRDefault="00B20356">
      <w:pPr>
        <w:spacing w:line="360" w:lineRule="auto"/>
        <w:rPr>
          <w:sz w:val="24"/>
          <w:szCs w:val="24"/>
          <w:highlight w:val="white"/>
        </w:rPr>
      </w:pPr>
    </w:p>
    <w:p w14:paraId="3DF7F123" w14:textId="77777777" w:rsidR="00B20356" w:rsidRDefault="00B20356">
      <w:pPr>
        <w:spacing w:line="360" w:lineRule="auto"/>
        <w:rPr>
          <w:sz w:val="24"/>
          <w:szCs w:val="24"/>
          <w:highlight w:val="white"/>
        </w:rPr>
      </w:pPr>
    </w:p>
    <w:p w14:paraId="6BEAA15B" w14:textId="77777777" w:rsidR="00B20356" w:rsidRDefault="00B20356">
      <w:pPr>
        <w:spacing w:line="360" w:lineRule="auto"/>
        <w:rPr>
          <w:sz w:val="24"/>
          <w:szCs w:val="24"/>
          <w:highlight w:val="white"/>
        </w:rPr>
      </w:pPr>
    </w:p>
    <w:p w14:paraId="233D1181" w14:textId="77777777" w:rsidR="00B20356" w:rsidRDefault="00105373">
      <w:pPr>
        <w:spacing w:line="360" w:lineRule="auto"/>
        <w:rPr>
          <w:sz w:val="24"/>
          <w:szCs w:val="24"/>
          <w:highlight w:val="white"/>
        </w:rPr>
      </w:pPr>
      <w:r>
        <w:rPr>
          <w:sz w:val="24"/>
          <w:szCs w:val="24"/>
          <w:highlight w:val="white"/>
        </w:rPr>
        <w:t xml:space="preserve">                                                            </w:t>
      </w:r>
    </w:p>
    <w:p w14:paraId="78D535A3" w14:textId="77777777" w:rsidR="00B20356" w:rsidRDefault="00105373">
      <w:pPr>
        <w:spacing w:line="360" w:lineRule="auto"/>
        <w:rPr>
          <w:sz w:val="24"/>
          <w:szCs w:val="24"/>
          <w:highlight w:val="white"/>
        </w:rPr>
      </w:pPr>
      <w:r>
        <w:rPr>
          <w:noProof/>
          <w:lang w:val="en-US"/>
        </w:rPr>
        <w:drawing>
          <wp:anchor distT="114300" distB="114300" distL="114300" distR="114300" simplePos="0" relativeHeight="251660288" behindDoc="0" locked="0" layoutInCell="1" hidden="0" allowOverlap="1" wp14:anchorId="1C4D9239" wp14:editId="66EF64A7">
            <wp:simplePos x="0" y="0"/>
            <wp:positionH relativeFrom="margin">
              <wp:posOffset>438150</wp:posOffset>
            </wp:positionH>
            <wp:positionV relativeFrom="paragraph">
              <wp:posOffset>66675</wp:posOffset>
            </wp:positionV>
            <wp:extent cx="2171700" cy="2847975"/>
            <wp:effectExtent l="0" t="0" r="0" b="0"/>
            <wp:wrapSquare wrapText="bothSides" distT="114300" distB="114300" distL="114300" distR="114300"/>
            <wp:docPr id="1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2171700" cy="2847975"/>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08F5539B" wp14:editId="46951B3A">
            <wp:simplePos x="0" y="0"/>
            <wp:positionH relativeFrom="margin">
              <wp:posOffset>3124200</wp:posOffset>
            </wp:positionH>
            <wp:positionV relativeFrom="paragraph">
              <wp:posOffset>66675</wp:posOffset>
            </wp:positionV>
            <wp:extent cx="2171700" cy="2844109"/>
            <wp:effectExtent l="0" t="0" r="0" b="0"/>
            <wp:wrapSquare wrapText="bothSides" distT="114300" distB="114300" distL="114300" distR="114300"/>
            <wp:docPr id="2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2171700" cy="2844109"/>
                    </a:xfrm>
                    <a:prstGeom prst="rect">
                      <a:avLst/>
                    </a:prstGeom>
                    <a:ln/>
                  </pic:spPr>
                </pic:pic>
              </a:graphicData>
            </a:graphic>
          </wp:anchor>
        </w:drawing>
      </w:r>
    </w:p>
    <w:p w14:paraId="26779BC3" w14:textId="77777777" w:rsidR="00B20356" w:rsidRDefault="00B20356">
      <w:pPr>
        <w:spacing w:line="360" w:lineRule="auto"/>
        <w:rPr>
          <w:sz w:val="24"/>
          <w:szCs w:val="24"/>
          <w:highlight w:val="white"/>
        </w:rPr>
      </w:pPr>
    </w:p>
    <w:p w14:paraId="559F50E5" w14:textId="77777777" w:rsidR="00B20356" w:rsidRDefault="00B20356">
      <w:pPr>
        <w:spacing w:line="360" w:lineRule="auto"/>
        <w:rPr>
          <w:sz w:val="24"/>
          <w:szCs w:val="24"/>
          <w:highlight w:val="white"/>
        </w:rPr>
      </w:pPr>
    </w:p>
    <w:p w14:paraId="5BEF3EDA" w14:textId="77777777" w:rsidR="00B20356" w:rsidRDefault="00B20356">
      <w:pPr>
        <w:spacing w:line="360" w:lineRule="auto"/>
        <w:rPr>
          <w:sz w:val="24"/>
          <w:szCs w:val="24"/>
          <w:highlight w:val="white"/>
        </w:rPr>
      </w:pPr>
    </w:p>
    <w:p w14:paraId="044B0CFD" w14:textId="77777777" w:rsidR="00B20356" w:rsidRDefault="00B20356">
      <w:pPr>
        <w:spacing w:line="360" w:lineRule="auto"/>
        <w:rPr>
          <w:sz w:val="24"/>
          <w:szCs w:val="24"/>
          <w:highlight w:val="white"/>
        </w:rPr>
      </w:pPr>
    </w:p>
    <w:p w14:paraId="4E3DE694" w14:textId="77777777" w:rsidR="00B20356" w:rsidRDefault="00B20356">
      <w:pPr>
        <w:spacing w:line="360" w:lineRule="auto"/>
        <w:rPr>
          <w:sz w:val="24"/>
          <w:szCs w:val="24"/>
          <w:highlight w:val="white"/>
        </w:rPr>
      </w:pPr>
    </w:p>
    <w:p w14:paraId="37C39D19" w14:textId="77777777" w:rsidR="00B20356" w:rsidRDefault="00B20356">
      <w:pPr>
        <w:spacing w:line="360" w:lineRule="auto"/>
        <w:rPr>
          <w:sz w:val="24"/>
          <w:szCs w:val="24"/>
          <w:highlight w:val="white"/>
        </w:rPr>
      </w:pPr>
    </w:p>
    <w:p w14:paraId="666EA00C" w14:textId="77777777" w:rsidR="00B20356" w:rsidRDefault="00B20356">
      <w:pPr>
        <w:spacing w:line="360" w:lineRule="auto"/>
        <w:rPr>
          <w:sz w:val="24"/>
          <w:szCs w:val="24"/>
          <w:highlight w:val="white"/>
        </w:rPr>
      </w:pPr>
    </w:p>
    <w:p w14:paraId="3CFECFA4" w14:textId="77777777" w:rsidR="00B20356" w:rsidRDefault="00B20356">
      <w:pPr>
        <w:spacing w:line="360" w:lineRule="auto"/>
        <w:rPr>
          <w:sz w:val="24"/>
          <w:szCs w:val="24"/>
          <w:highlight w:val="white"/>
        </w:rPr>
      </w:pPr>
    </w:p>
    <w:p w14:paraId="167093E8" w14:textId="77777777" w:rsidR="00B20356" w:rsidRDefault="00B20356">
      <w:pPr>
        <w:spacing w:line="360" w:lineRule="auto"/>
        <w:rPr>
          <w:sz w:val="24"/>
          <w:szCs w:val="24"/>
          <w:highlight w:val="white"/>
        </w:rPr>
      </w:pPr>
    </w:p>
    <w:p w14:paraId="77E6F023" w14:textId="77777777" w:rsidR="00B20356" w:rsidRDefault="00B20356">
      <w:pPr>
        <w:spacing w:line="360" w:lineRule="auto"/>
        <w:rPr>
          <w:sz w:val="24"/>
          <w:szCs w:val="24"/>
          <w:highlight w:val="white"/>
        </w:rPr>
      </w:pPr>
    </w:p>
    <w:p w14:paraId="71976C24" w14:textId="77777777" w:rsidR="00B20356" w:rsidRDefault="00B20356">
      <w:pPr>
        <w:spacing w:line="360" w:lineRule="auto"/>
        <w:rPr>
          <w:b/>
          <w:sz w:val="24"/>
          <w:szCs w:val="24"/>
          <w:highlight w:val="white"/>
        </w:rPr>
      </w:pPr>
    </w:p>
    <w:p w14:paraId="591CA3FA" w14:textId="01F16D9E" w:rsidR="00B20356" w:rsidRPr="00B66BD7" w:rsidRDefault="7478E0F7" w:rsidP="7478E0F7">
      <w:pPr>
        <w:spacing w:line="360" w:lineRule="auto"/>
        <w:rPr>
          <w:b/>
          <w:bCs/>
          <w:sz w:val="20"/>
          <w:szCs w:val="20"/>
          <w:highlight w:val="white"/>
          <w:rPrChange w:id="116" w:author="周 媛媛" w:date="2018-05-05T15:21:00Z">
            <w:rPr>
              <w:b/>
              <w:bCs/>
              <w:sz w:val="24"/>
              <w:szCs w:val="24"/>
              <w:highlight w:val="white"/>
            </w:rPr>
          </w:rPrChange>
        </w:rPr>
      </w:pPr>
      <w:r w:rsidRPr="00B66BD7">
        <w:rPr>
          <w:b/>
          <w:bCs/>
          <w:sz w:val="20"/>
          <w:szCs w:val="20"/>
          <w:highlight w:val="white"/>
          <w:rPrChange w:id="117" w:author="周 媛媛" w:date="2018-05-05T15:21:00Z">
            <w:rPr>
              <w:b/>
              <w:bCs/>
              <w:sz w:val="24"/>
              <w:szCs w:val="24"/>
              <w:highlight w:val="white"/>
            </w:rPr>
          </w:rPrChange>
        </w:rPr>
        <w:t xml:space="preserve">                                                               </w:t>
      </w:r>
      <w:ins w:id="118" w:author="周 媛媛" w:date="2018-05-05T15:21:00Z">
        <w:r w:rsidR="00B66BD7">
          <w:rPr>
            <w:b/>
            <w:bCs/>
            <w:sz w:val="20"/>
            <w:szCs w:val="20"/>
            <w:highlight w:val="white"/>
          </w:rPr>
          <w:t xml:space="preserve">     </w:t>
        </w:r>
      </w:ins>
      <w:r w:rsidRPr="00B66BD7">
        <w:rPr>
          <w:b/>
          <w:bCs/>
          <w:sz w:val="20"/>
          <w:szCs w:val="20"/>
          <w:highlight w:val="white"/>
          <w:rPrChange w:id="119" w:author="周 媛媛" w:date="2018-05-05T15:21:00Z">
            <w:rPr>
              <w:b/>
              <w:bCs/>
              <w:sz w:val="24"/>
              <w:szCs w:val="24"/>
              <w:highlight w:val="white"/>
            </w:rPr>
          </w:rPrChange>
        </w:rPr>
        <w:t xml:space="preserve"> </w:t>
      </w:r>
      <w:r w:rsidRPr="00B66BD7">
        <w:rPr>
          <w:sz w:val="20"/>
          <w:szCs w:val="20"/>
          <w:highlight w:val="white"/>
          <w:rPrChange w:id="120" w:author="周 媛媛" w:date="2018-05-05T15:21:00Z">
            <w:rPr>
              <w:sz w:val="24"/>
              <w:szCs w:val="24"/>
              <w:highlight w:val="white"/>
            </w:rPr>
          </w:rPrChange>
        </w:rPr>
        <w:t>Figure 2</w:t>
      </w:r>
    </w:p>
    <w:p w14:paraId="3ACB943F" w14:textId="77777777" w:rsidR="00B20356" w:rsidRDefault="00B20356">
      <w:pPr>
        <w:spacing w:line="360" w:lineRule="auto"/>
        <w:rPr>
          <w:b/>
          <w:sz w:val="24"/>
          <w:szCs w:val="24"/>
          <w:highlight w:val="white"/>
        </w:rPr>
      </w:pPr>
    </w:p>
    <w:p w14:paraId="2F031A57" w14:textId="77777777" w:rsidR="00B20356" w:rsidRDefault="00B20356">
      <w:pPr>
        <w:spacing w:line="360" w:lineRule="auto"/>
        <w:rPr>
          <w:b/>
          <w:sz w:val="24"/>
          <w:szCs w:val="24"/>
          <w:highlight w:val="white"/>
        </w:rPr>
      </w:pPr>
    </w:p>
    <w:p w14:paraId="25165333" w14:textId="77777777" w:rsidR="00B20356" w:rsidRDefault="00B20356">
      <w:pPr>
        <w:spacing w:line="360" w:lineRule="auto"/>
        <w:rPr>
          <w:ins w:id="121" w:author="周 媛媛" w:date="2018-05-05T15:12:00Z"/>
          <w:b/>
          <w:sz w:val="24"/>
          <w:szCs w:val="24"/>
          <w:highlight w:val="white"/>
        </w:rPr>
      </w:pPr>
    </w:p>
    <w:p w14:paraId="2916C945" w14:textId="77777777" w:rsidR="00FD5978" w:rsidRDefault="00FD5978">
      <w:pPr>
        <w:spacing w:line="360" w:lineRule="auto"/>
        <w:rPr>
          <w:ins w:id="122" w:author="周 媛媛" w:date="2018-05-05T15:12:00Z"/>
          <w:b/>
          <w:sz w:val="24"/>
          <w:szCs w:val="24"/>
          <w:highlight w:val="white"/>
        </w:rPr>
      </w:pPr>
    </w:p>
    <w:p w14:paraId="2C93ADEA" w14:textId="77777777" w:rsidR="00FD5978" w:rsidRDefault="00FD5978">
      <w:pPr>
        <w:spacing w:line="360" w:lineRule="auto"/>
        <w:rPr>
          <w:ins w:id="123" w:author="周 媛媛" w:date="2018-05-05T15:12:00Z"/>
          <w:b/>
          <w:sz w:val="24"/>
          <w:szCs w:val="24"/>
          <w:highlight w:val="white"/>
        </w:rPr>
      </w:pPr>
    </w:p>
    <w:p w14:paraId="3883A594" w14:textId="77777777" w:rsidR="00FD5978" w:rsidRDefault="00FD5978">
      <w:pPr>
        <w:spacing w:line="360" w:lineRule="auto"/>
        <w:rPr>
          <w:b/>
          <w:sz w:val="24"/>
          <w:szCs w:val="24"/>
          <w:highlight w:val="white"/>
        </w:rPr>
      </w:pPr>
    </w:p>
    <w:p w14:paraId="64828BF7" w14:textId="77777777" w:rsidR="00B20356" w:rsidRDefault="7478E0F7" w:rsidP="7478E0F7">
      <w:pPr>
        <w:spacing w:line="360" w:lineRule="auto"/>
        <w:rPr>
          <w:b/>
          <w:bCs/>
          <w:sz w:val="24"/>
          <w:szCs w:val="24"/>
          <w:highlight w:val="white"/>
        </w:rPr>
      </w:pPr>
      <w:r w:rsidRPr="7478E0F7">
        <w:rPr>
          <w:b/>
          <w:bCs/>
          <w:sz w:val="24"/>
          <w:szCs w:val="24"/>
          <w:highlight w:val="white"/>
        </w:rPr>
        <w:t>Home page</w:t>
      </w:r>
    </w:p>
    <w:p w14:paraId="7F4064A9" w14:textId="49F811AA" w:rsidR="00B20356" w:rsidRDefault="00B66BD7">
      <w:pPr>
        <w:spacing w:line="360" w:lineRule="auto"/>
        <w:rPr>
          <w:sz w:val="24"/>
          <w:szCs w:val="24"/>
          <w:highlight w:val="white"/>
        </w:rPr>
      </w:pPr>
      <w:r>
        <w:rPr>
          <w:noProof/>
          <w:lang w:val="en-US"/>
        </w:rPr>
        <w:drawing>
          <wp:anchor distT="114300" distB="114300" distL="114300" distR="114300" simplePos="0" relativeHeight="251662336" behindDoc="0" locked="0" layoutInCell="1" hidden="0" allowOverlap="1" wp14:anchorId="61426991" wp14:editId="0F426A37">
            <wp:simplePos x="0" y="0"/>
            <wp:positionH relativeFrom="margin">
              <wp:posOffset>1762760</wp:posOffset>
            </wp:positionH>
            <wp:positionV relativeFrom="paragraph">
              <wp:posOffset>1193800</wp:posOffset>
            </wp:positionV>
            <wp:extent cx="2252345" cy="2962275"/>
            <wp:effectExtent l="0" t="0" r="0" b="0"/>
            <wp:wrapTopAndBottom distT="114300" distB="114300"/>
            <wp:docPr id="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2252345" cy="2962275"/>
                    </a:xfrm>
                    <a:prstGeom prst="rect">
                      <a:avLst/>
                    </a:prstGeom>
                    <a:ln/>
                  </pic:spPr>
                </pic:pic>
              </a:graphicData>
            </a:graphic>
          </wp:anchor>
        </w:drawing>
      </w:r>
      <w:r w:rsidR="538C4234" w:rsidRPr="538C4234">
        <w:rPr>
          <w:sz w:val="24"/>
          <w:szCs w:val="24"/>
          <w:highlight w:val="white"/>
        </w:rPr>
        <w:t xml:space="preserve">Figure 3 is home page of </w:t>
      </w:r>
      <w:proofErr w:type="spellStart"/>
      <w:r w:rsidR="538C4234" w:rsidRPr="538C4234">
        <w:rPr>
          <w:sz w:val="24"/>
          <w:szCs w:val="24"/>
          <w:highlight w:val="white"/>
        </w:rPr>
        <w:t>WeBall</w:t>
      </w:r>
      <w:proofErr w:type="spellEnd"/>
      <w:r w:rsidR="538C4234" w:rsidRPr="538C4234">
        <w:rPr>
          <w:sz w:val="24"/>
          <w:szCs w:val="24"/>
          <w:highlight w:val="white"/>
        </w:rPr>
        <w:t xml:space="preserve">, which has 4 buttons. These 4 buttons actually indicate the main functions of </w:t>
      </w:r>
      <w:proofErr w:type="spellStart"/>
      <w:r w:rsidR="538C4234" w:rsidRPr="538C4234">
        <w:rPr>
          <w:sz w:val="24"/>
          <w:szCs w:val="24"/>
          <w:highlight w:val="white"/>
        </w:rPr>
        <w:t>WeBall</w:t>
      </w:r>
      <w:proofErr w:type="spellEnd"/>
      <w:r w:rsidR="538C4234" w:rsidRPr="538C4234">
        <w:rPr>
          <w:sz w:val="24"/>
          <w:szCs w:val="24"/>
          <w:highlight w:val="white"/>
        </w:rPr>
        <w:t xml:space="preserve">. We come up with the main functions according to our survey results and interviews. Users will have their own profile. They can create posts and discover games, and they also can view their upcoming games.   </w:t>
      </w:r>
    </w:p>
    <w:p w14:paraId="646290BE" w14:textId="40063A51" w:rsidR="00B20356" w:rsidRPr="00B66BD7" w:rsidRDefault="00105373">
      <w:pPr>
        <w:spacing w:line="360" w:lineRule="auto"/>
        <w:rPr>
          <w:sz w:val="20"/>
          <w:szCs w:val="20"/>
          <w:highlight w:val="white"/>
          <w:rPrChange w:id="124" w:author="周 媛媛" w:date="2018-05-05T15:21:00Z">
            <w:rPr>
              <w:sz w:val="24"/>
              <w:szCs w:val="24"/>
              <w:highlight w:val="white"/>
            </w:rPr>
          </w:rPrChange>
        </w:rPr>
      </w:pPr>
      <w:r>
        <w:rPr>
          <w:sz w:val="24"/>
          <w:szCs w:val="24"/>
          <w:highlight w:val="white"/>
        </w:rPr>
        <w:t xml:space="preserve">                                                          </w:t>
      </w:r>
      <w:r w:rsidRPr="00B66BD7">
        <w:rPr>
          <w:sz w:val="20"/>
          <w:szCs w:val="20"/>
          <w:highlight w:val="white"/>
          <w:rPrChange w:id="125" w:author="周 媛媛" w:date="2018-05-05T15:21:00Z">
            <w:rPr>
              <w:sz w:val="24"/>
              <w:szCs w:val="24"/>
              <w:highlight w:val="white"/>
            </w:rPr>
          </w:rPrChange>
        </w:rPr>
        <w:t xml:space="preserve">Figure 3            </w:t>
      </w:r>
    </w:p>
    <w:p w14:paraId="3457B1D9" w14:textId="77777777" w:rsidR="00B20356" w:rsidRDefault="00105373">
      <w:pPr>
        <w:spacing w:line="360" w:lineRule="auto"/>
        <w:rPr>
          <w:sz w:val="24"/>
          <w:szCs w:val="24"/>
          <w:highlight w:val="white"/>
        </w:rPr>
      </w:pPr>
      <w:r>
        <w:rPr>
          <w:sz w:val="24"/>
          <w:szCs w:val="24"/>
          <w:highlight w:val="white"/>
        </w:rPr>
        <w:t xml:space="preserve">     </w:t>
      </w:r>
    </w:p>
    <w:p w14:paraId="234EB018" w14:textId="77777777" w:rsidR="00B20356" w:rsidRDefault="00B20356">
      <w:pPr>
        <w:spacing w:line="360" w:lineRule="auto"/>
        <w:rPr>
          <w:sz w:val="24"/>
          <w:szCs w:val="24"/>
          <w:highlight w:val="white"/>
        </w:rPr>
      </w:pPr>
    </w:p>
    <w:p w14:paraId="1CC64F87" w14:textId="77777777" w:rsidR="00B20356" w:rsidRDefault="00B20356">
      <w:pPr>
        <w:spacing w:line="360" w:lineRule="auto"/>
        <w:rPr>
          <w:sz w:val="24"/>
          <w:szCs w:val="24"/>
          <w:highlight w:val="white"/>
        </w:rPr>
      </w:pPr>
    </w:p>
    <w:p w14:paraId="7EE5BA77" w14:textId="77777777" w:rsidR="00B20356" w:rsidRDefault="7478E0F7" w:rsidP="7478E0F7">
      <w:pPr>
        <w:spacing w:line="360" w:lineRule="auto"/>
        <w:rPr>
          <w:b/>
          <w:bCs/>
          <w:sz w:val="24"/>
          <w:szCs w:val="24"/>
          <w:highlight w:val="white"/>
        </w:rPr>
      </w:pPr>
      <w:r w:rsidRPr="7478E0F7">
        <w:rPr>
          <w:b/>
          <w:bCs/>
          <w:sz w:val="24"/>
          <w:szCs w:val="24"/>
          <w:highlight w:val="white"/>
        </w:rPr>
        <w:t xml:space="preserve">ME </w:t>
      </w:r>
    </w:p>
    <w:p w14:paraId="4E2F71EC" w14:textId="77777777" w:rsidR="00B20356" w:rsidRDefault="538C4234">
      <w:pPr>
        <w:spacing w:line="360" w:lineRule="auto"/>
        <w:rPr>
          <w:sz w:val="24"/>
          <w:szCs w:val="24"/>
          <w:highlight w:val="white"/>
        </w:rPr>
      </w:pPr>
      <w:r w:rsidRPr="538C4234">
        <w:rPr>
          <w:sz w:val="24"/>
          <w:szCs w:val="24"/>
          <w:highlight w:val="white"/>
        </w:rPr>
        <w:t xml:space="preserve">ME is actually a profile for every user. As it shows in Figure 4, once users click “ME” button, they can see their profiles. In the profile, there are </w:t>
      </w:r>
      <w:proofErr w:type="spellStart"/>
      <w:r w:rsidRPr="538C4234">
        <w:rPr>
          <w:sz w:val="24"/>
          <w:szCs w:val="24"/>
          <w:highlight w:val="white"/>
        </w:rPr>
        <w:t>informations</w:t>
      </w:r>
      <w:proofErr w:type="spellEnd"/>
      <w:r w:rsidRPr="538C4234">
        <w:rPr>
          <w:sz w:val="24"/>
          <w:szCs w:val="24"/>
          <w:highlight w:val="white"/>
        </w:rPr>
        <w:t xml:space="preserve"> about Account ID, name, email and phone number. The Account ID is unique to every user, which is convenient for users to add friends. Name and email is necessary and they are provided by users. Phone number is optional in case that someone feel uncomfortable to provide their phone numbers. Most importantly, users can add friends or make groups in ME.  According to the feedback, users may always play one kind of sports with certain people. </w:t>
      </w:r>
      <w:r w:rsidRPr="538C4234">
        <w:rPr>
          <w:sz w:val="24"/>
          <w:szCs w:val="24"/>
          <w:highlight w:val="white"/>
        </w:rPr>
        <w:lastRenderedPageBreak/>
        <w:t xml:space="preserve">At this situation, users can create a group named as “basketball team”, and if they want to play basketball, they can make posts to this certain group.  </w:t>
      </w:r>
    </w:p>
    <w:p w14:paraId="0D324CF8" w14:textId="77777777" w:rsidR="00B20356" w:rsidRPr="00FD5978" w:rsidRDefault="00105373">
      <w:pPr>
        <w:spacing w:line="360" w:lineRule="auto"/>
        <w:rPr>
          <w:sz w:val="20"/>
          <w:szCs w:val="20"/>
          <w:highlight w:val="white"/>
          <w:rPrChange w:id="126" w:author="周 媛媛" w:date="2018-05-05T15:21:00Z">
            <w:rPr>
              <w:sz w:val="24"/>
              <w:szCs w:val="24"/>
              <w:highlight w:val="white"/>
            </w:rPr>
          </w:rPrChange>
        </w:rPr>
      </w:pPr>
      <w:r>
        <w:rPr>
          <w:sz w:val="24"/>
          <w:szCs w:val="24"/>
          <w:highlight w:val="white"/>
        </w:rPr>
        <w:t xml:space="preserve">                                                        </w:t>
      </w:r>
      <w:r w:rsidRPr="00FD5978">
        <w:rPr>
          <w:sz w:val="20"/>
          <w:szCs w:val="20"/>
          <w:highlight w:val="white"/>
          <w:rPrChange w:id="127" w:author="周 媛媛" w:date="2018-05-05T15:21:00Z">
            <w:rPr>
              <w:sz w:val="24"/>
              <w:szCs w:val="24"/>
              <w:highlight w:val="white"/>
            </w:rPr>
          </w:rPrChange>
        </w:rPr>
        <w:t>Figure 4</w:t>
      </w:r>
      <w:r w:rsidRPr="00FD5978">
        <w:rPr>
          <w:noProof/>
          <w:sz w:val="20"/>
          <w:szCs w:val="20"/>
          <w:lang w:val="en-US"/>
          <w:rPrChange w:id="128" w:author="周 媛媛" w:date="2018-05-05T15:21:00Z">
            <w:rPr>
              <w:noProof/>
              <w:lang w:val="en-US"/>
            </w:rPr>
          </w:rPrChange>
        </w:rPr>
        <w:drawing>
          <wp:anchor distT="114300" distB="114300" distL="114300" distR="114300" simplePos="0" relativeHeight="251663360" behindDoc="0" locked="0" layoutInCell="1" hidden="0" allowOverlap="1" wp14:anchorId="58A19CF6" wp14:editId="4B0F7F87">
            <wp:simplePos x="0" y="0"/>
            <wp:positionH relativeFrom="margin">
              <wp:posOffset>685800</wp:posOffset>
            </wp:positionH>
            <wp:positionV relativeFrom="paragraph">
              <wp:posOffset>133350</wp:posOffset>
            </wp:positionV>
            <wp:extent cx="4181761" cy="4862513"/>
            <wp:effectExtent l="0" t="0" r="0" b="0"/>
            <wp:wrapTopAndBottom distT="114300" distB="11430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a:stretch>
                      <a:fillRect/>
                    </a:stretch>
                  </pic:blipFill>
                  <pic:spPr>
                    <a:xfrm>
                      <a:off x="0" y="0"/>
                      <a:ext cx="4181761" cy="4862513"/>
                    </a:xfrm>
                    <a:prstGeom prst="rect">
                      <a:avLst/>
                    </a:prstGeom>
                    <a:ln/>
                  </pic:spPr>
                </pic:pic>
              </a:graphicData>
            </a:graphic>
          </wp:anchor>
        </w:drawing>
      </w:r>
    </w:p>
    <w:p w14:paraId="5DBF7E97" w14:textId="77777777" w:rsidR="00B20356" w:rsidRDefault="00B20356">
      <w:pPr>
        <w:spacing w:line="360" w:lineRule="auto"/>
        <w:rPr>
          <w:sz w:val="24"/>
          <w:szCs w:val="24"/>
          <w:highlight w:val="white"/>
        </w:rPr>
      </w:pPr>
    </w:p>
    <w:p w14:paraId="16683F0D" w14:textId="77777777" w:rsidR="00B20356" w:rsidRDefault="7478E0F7" w:rsidP="7478E0F7">
      <w:pPr>
        <w:spacing w:line="360" w:lineRule="auto"/>
        <w:rPr>
          <w:b/>
          <w:bCs/>
          <w:sz w:val="24"/>
          <w:szCs w:val="24"/>
          <w:highlight w:val="white"/>
        </w:rPr>
      </w:pPr>
      <w:r w:rsidRPr="7478E0F7">
        <w:rPr>
          <w:b/>
          <w:bCs/>
          <w:sz w:val="24"/>
          <w:szCs w:val="24"/>
          <w:highlight w:val="white"/>
        </w:rPr>
        <w:t>Create Post</w:t>
      </w:r>
    </w:p>
    <w:p w14:paraId="3847812F" w14:textId="77777777" w:rsidR="00B20356" w:rsidRDefault="7478E0F7">
      <w:pPr>
        <w:spacing w:line="360" w:lineRule="auto"/>
        <w:rPr>
          <w:sz w:val="24"/>
          <w:szCs w:val="24"/>
          <w:highlight w:val="white"/>
        </w:rPr>
      </w:pPr>
      <w:r w:rsidRPr="7478E0F7">
        <w:rPr>
          <w:sz w:val="24"/>
          <w:szCs w:val="24"/>
          <w:highlight w:val="white"/>
        </w:rPr>
        <w:t>This part is mainly for organizers who want to make posts to invite other(Figure 5). First of all, organizers can select games.</w:t>
      </w:r>
    </w:p>
    <w:p w14:paraId="2A33A90A" w14:textId="77777777" w:rsidR="00B20356" w:rsidRDefault="538C4234">
      <w:pPr>
        <w:spacing w:line="360" w:lineRule="auto"/>
        <w:rPr>
          <w:sz w:val="24"/>
          <w:szCs w:val="24"/>
          <w:highlight w:val="white"/>
        </w:rPr>
      </w:pPr>
      <w:r w:rsidRPr="538C4234">
        <w:rPr>
          <w:sz w:val="24"/>
          <w:szCs w:val="24"/>
          <w:highlight w:val="white"/>
        </w:rPr>
        <w:t xml:space="preserve"> Initially, </w:t>
      </w:r>
      <w:proofErr w:type="spellStart"/>
      <w:r w:rsidRPr="538C4234">
        <w:rPr>
          <w:sz w:val="24"/>
          <w:szCs w:val="24"/>
          <w:highlight w:val="white"/>
        </w:rPr>
        <w:t>WeBall</w:t>
      </w:r>
      <w:proofErr w:type="spellEnd"/>
      <w:r w:rsidRPr="538C4234">
        <w:rPr>
          <w:sz w:val="24"/>
          <w:szCs w:val="24"/>
          <w:highlight w:val="white"/>
        </w:rPr>
        <w:t xml:space="preserve"> provide 5 games, which are most popular games from our first survey result. Then, organizers can select time and location. After that, organizers choose number of players that want. At last, organizers can choose to post to public or private. </w:t>
      </w:r>
    </w:p>
    <w:p w14:paraId="1AE8AA9E" w14:textId="77777777" w:rsidR="00B20356" w:rsidRDefault="7478E0F7">
      <w:pPr>
        <w:spacing w:line="360" w:lineRule="auto"/>
        <w:rPr>
          <w:sz w:val="24"/>
          <w:szCs w:val="24"/>
          <w:highlight w:val="white"/>
        </w:rPr>
      </w:pPr>
      <w:r w:rsidRPr="7478E0F7">
        <w:rPr>
          <w:sz w:val="24"/>
          <w:szCs w:val="24"/>
          <w:highlight w:val="white"/>
        </w:rPr>
        <w:lastRenderedPageBreak/>
        <w:t>Once they choose public, everyone can see their posts. Or they can choose private which certain people can see their posts. Organizer also can type in comments for more detailed information. For example whether facilities are offered.</w:t>
      </w:r>
    </w:p>
    <w:p w14:paraId="6AE63BE6" w14:textId="77777777" w:rsidR="00B20356" w:rsidRDefault="00B20356">
      <w:pPr>
        <w:spacing w:line="360" w:lineRule="auto"/>
        <w:rPr>
          <w:sz w:val="24"/>
          <w:szCs w:val="24"/>
          <w:highlight w:val="white"/>
        </w:rPr>
      </w:pPr>
    </w:p>
    <w:p w14:paraId="1D94D1DB" w14:textId="77777777" w:rsidR="00B20356" w:rsidRDefault="00105373">
      <w:pPr>
        <w:spacing w:line="360" w:lineRule="auto"/>
        <w:jc w:val="center"/>
        <w:rPr>
          <w:sz w:val="24"/>
          <w:szCs w:val="24"/>
          <w:highlight w:val="white"/>
        </w:rPr>
      </w:pPr>
      <w:r>
        <w:rPr>
          <w:noProof/>
          <w:sz w:val="24"/>
          <w:szCs w:val="24"/>
          <w:highlight w:val="white"/>
          <w:lang w:val="en-US"/>
        </w:rPr>
        <w:drawing>
          <wp:inline distT="114300" distB="114300" distL="114300" distR="114300" wp14:anchorId="2C9C490B" wp14:editId="02AAED29">
            <wp:extent cx="4314825" cy="4748213"/>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314825" cy="4748213"/>
                    </a:xfrm>
                    <a:prstGeom prst="rect">
                      <a:avLst/>
                    </a:prstGeom>
                    <a:ln/>
                  </pic:spPr>
                </pic:pic>
              </a:graphicData>
            </a:graphic>
          </wp:inline>
        </w:drawing>
      </w:r>
    </w:p>
    <w:p w14:paraId="7143763A" w14:textId="77777777" w:rsidR="00B20356" w:rsidRPr="00FD5978" w:rsidRDefault="7478E0F7">
      <w:pPr>
        <w:spacing w:line="360" w:lineRule="auto"/>
        <w:jc w:val="center"/>
        <w:rPr>
          <w:sz w:val="20"/>
          <w:szCs w:val="20"/>
          <w:highlight w:val="white"/>
          <w:rPrChange w:id="129" w:author="周 媛媛" w:date="2018-05-05T15:21:00Z">
            <w:rPr>
              <w:sz w:val="24"/>
              <w:szCs w:val="24"/>
              <w:highlight w:val="white"/>
            </w:rPr>
          </w:rPrChange>
        </w:rPr>
      </w:pPr>
      <w:r w:rsidRPr="00FD5978">
        <w:rPr>
          <w:sz w:val="20"/>
          <w:szCs w:val="20"/>
          <w:highlight w:val="white"/>
          <w:rPrChange w:id="130" w:author="周 媛媛" w:date="2018-05-05T15:21:00Z">
            <w:rPr>
              <w:sz w:val="24"/>
              <w:szCs w:val="24"/>
              <w:highlight w:val="white"/>
            </w:rPr>
          </w:rPrChange>
        </w:rPr>
        <w:t>Figure 5</w:t>
      </w:r>
    </w:p>
    <w:p w14:paraId="441B8DB3" w14:textId="77777777" w:rsidR="00B20356" w:rsidRDefault="00B20356">
      <w:pPr>
        <w:spacing w:line="360" w:lineRule="auto"/>
        <w:jc w:val="center"/>
        <w:rPr>
          <w:sz w:val="24"/>
          <w:szCs w:val="24"/>
          <w:highlight w:val="white"/>
        </w:rPr>
      </w:pPr>
    </w:p>
    <w:p w14:paraId="7017E4F7" w14:textId="77777777" w:rsidR="00B20356" w:rsidRDefault="00B20356">
      <w:pPr>
        <w:spacing w:line="360" w:lineRule="auto"/>
        <w:jc w:val="center"/>
        <w:rPr>
          <w:sz w:val="24"/>
          <w:szCs w:val="24"/>
          <w:highlight w:val="white"/>
        </w:rPr>
      </w:pPr>
    </w:p>
    <w:p w14:paraId="5FB7C8DF" w14:textId="77777777" w:rsidR="00B20356" w:rsidRDefault="00B20356">
      <w:pPr>
        <w:spacing w:line="360" w:lineRule="auto"/>
        <w:jc w:val="center"/>
        <w:rPr>
          <w:sz w:val="24"/>
          <w:szCs w:val="24"/>
          <w:highlight w:val="white"/>
        </w:rPr>
      </w:pPr>
    </w:p>
    <w:p w14:paraId="28A1F7A4" w14:textId="77777777" w:rsidR="00B20356" w:rsidRDefault="7478E0F7" w:rsidP="7478E0F7">
      <w:pPr>
        <w:spacing w:line="360" w:lineRule="auto"/>
        <w:rPr>
          <w:b/>
          <w:bCs/>
          <w:sz w:val="24"/>
          <w:szCs w:val="24"/>
          <w:highlight w:val="white"/>
        </w:rPr>
      </w:pPr>
      <w:r w:rsidRPr="7478E0F7">
        <w:rPr>
          <w:b/>
          <w:bCs/>
          <w:sz w:val="24"/>
          <w:szCs w:val="24"/>
          <w:highlight w:val="white"/>
        </w:rPr>
        <w:t>Discover Games</w:t>
      </w:r>
    </w:p>
    <w:p w14:paraId="68A6263E" w14:textId="77777777" w:rsidR="00B20356" w:rsidRDefault="7478E0F7">
      <w:pPr>
        <w:spacing w:line="360" w:lineRule="auto"/>
        <w:rPr>
          <w:sz w:val="24"/>
          <w:szCs w:val="24"/>
          <w:highlight w:val="white"/>
        </w:rPr>
      </w:pPr>
      <w:r w:rsidRPr="7478E0F7">
        <w:rPr>
          <w:sz w:val="24"/>
          <w:szCs w:val="24"/>
          <w:highlight w:val="white"/>
        </w:rPr>
        <w:t xml:space="preserve">Users can discover certain games with certain time once they click “Discover Games”. Just like “ Create Post ”, users can discover certain games with certain time they want. And as long as the number of players is not full, and the post is not closed, users can join in. </w:t>
      </w:r>
    </w:p>
    <w:p w14:paraId="4916064B" w14:textId="77777777" w:rsidR="00B20356" w:rsidRDefault="00B20356">
      <w:pPr>
        <w:spacing w:line="360" w:lineRule="auto"/>
        <w:rPr>
          <w:sz w:val="24"/>
          <w:szCs w:val="24"/>
          <w:highlight w:val="white"/>
        </w:rPr>
      </w:pPr>
    </w:p>
    <w:p w14:paraId="6CFC490E" w14:textId="77777777" w:rsidR="00B20356" w:rsidRDefault="00105373">
      <w:pPr>
        <w:spacing w:line="360" w:lineRule="auto"/>
        <w:jc w:val="center"/>
        <w:rPr>
          <w:sz w:val="24"/>
          <w:szCs w:val="24"/>
          <w:highlight w:val="white"/>
        </w:rPr>
      </w:pPr>
      <w:r>
        <w:rPr>
          <w:noProof/>
          <w:sz w:val="24"/>
          <w:szCs w:val="24"/>
          <w:highlight w:val="white"/>
          <w:lang w:val="en-US"/>
        </w:rPr>
        <w:drawing>
          <wp:inline distT="114300" distB="114300" distL="114300" distR="114300" wp14:anchorId="72590047" wp14:editId="5B6CA173">
            <wp:extent cx="4391025" cy="5005388"/>
            <wp:effectExtent l="0" t="0" r="0" b="0"/>
            <wp:docPr id="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0"/>
                    <a:srcRect/>
                    <a:stretch>
                      <a:fillRect/>
                    </a:stretch>
                  </pic:blipFill>
                  <pic:spPr>
                    <a:xfrm>
                      <a:off x="0" y="0"/>
                      <a:ext cx="4391025" cy="5005388"/>
                    </a:xfrm>
                    <a:prstGeom prst="rect">
                      <a:avLst/>
                    </a:prstGeom>
                    <a:ln/>
                  </pic:spPr>
                </pic:pic>
              </a:graphicData>
            </a:graphic>
          </wp:inline>
        </w:drawing>
      </w:r>
    </w:p>
    <w:p w14:paraId="258B87D0" w14:textId="77777777" w:rsidR="00B20356" w:rsidRPr="00FD5978" w:rsidRDefault="7478E0F7">
      <w:pPr>
        <w:spacing w:line="360" w:lineRule="auto"/>
        <w:rPr>
          <w:sz w:val="20"/>
          <w:szCs w:val="20"/>
          <w:highlight w:val="white"/>
          <w:rPrChange w:id="131" w:author="周 媛媛" w:date="2018-05-05T15:21:00Z">
            <w:rPr>
              <w:sz w:val="24"/>
              <w:szCs w:val="24"/>
              <w:highlight w:val="white"/>
            </w:rPr>
          </w:rPrChange>
        </w:rPr>
      </w:pPr>
      <w:r w:rsidRPr="7478E0F7">
        <w:rPr>
          <w:sz w:val="24"/>
          <w:szCs w:val="24"/>
          <w:highlight w:val="white"/>
        </w:rPr>
        <w:t xml:space="preserve">                                                            </w:t>
      </w:r>
      <w:r w:rsidRPr="00FD5978">
        <w:rPr>
          <w:sz w:val="20"/>
          <w:szCs w:val="20"/>
          <w:highlight w:val="white"/>
          <w:rPrChange w:id="132" w:author="周 媛媛" w:date="2018-05-05T15:21:00Z">
            <w:rPr>
              <w:sz w:val="24"/>
              <w:szCs w:val="24"/>
              <w:highlight w:val="white"/>
            </w:rPr>
          </w:rPrChange>
        </w:rPr>
        <w:t>Figure 6</w:t>
      </w:r>
    </w:p>
    <w:p w14:paraId="74E5F56D" w14:textId="77777777" w:rsidR="00B20356" w:rsidRDefault="00B20356">
      <w:pPr>
        <w:spacing w:line="360" w:lineRule="auto"/>
        <w:jc w:val="both"/>
        <w:rPr>
          <w:sz w:val="24"/>
          <w:szCs w:val="24"/>
          <w:highlight w:val="white"/>
        </w:rPr>
      </w:pPr>
    </w:p>
    <w:p w14:paraId="35053FA6" w14:textId="77777777" w:rsidR="00B20356" w:rsidRDefault="00B20356">
      <w:pPr>
        <w:spacing w:line="360" w:lineRule="auto"/>
        <w:jc w:val="both"/>
        <w:rPr>
          <w:sz w:val="24"/>
          <w:szCs w:val="24"/>
          <w:highlight w:val="white"/>
        </w:rPr>
      </w:pPr>
    </w:p>
    <w:p w14:paraId="25679042" w14:textId="77777777" w:rsidR="00B20356" w:rsidRDefault="7478E0F7">
      <w:pPr>
        <w:spacing w:line="360" w:lineRule="auto"/>
        <w:jc w:val="both"/>
        <w:rPr>
          <w:sz w:val="24"/>
          <w:szCs w:val="24"/>
          <w:highlight w:val="white"/>
        </w:rPr>
      </w:pPr>
      <w:r w:rsidRPr="7478E0F7">
        <w:rPr>
          <w:b/>
          <w:bCs/>
          <w:sz w:val="24"/>
          <w:szCs w:val="24"/>
          <w:highlight w:val="white"/>
        </w:rPr>
        <w:t>My Games</w:t>
      </w:r>
    </w:p>
    <w:p w14:paraId="1115FC5C" w14:textId="77777777" w:rsidR="00B20356" w:rsidRDefault="538C4234">
      <w:pPr>
        <w:spacing w:line="360" w:lineRule="auto"/>
        <w:jc w:val="both"/>
        <w:rPr>
          <w:sz w:val="24"/>
          <w:szCs w:val="24"/>
          <w:highlight w:val="white"/>
        </w:rPr>
      </w:pPr>
      <w:r w:rsidRPr="538C4234">
        <w:rPr>
          <w:sz w:val="24"/>
          <w:szCs w:val="24"/>
          <w:highlight w:val="white"/>
        </w:rPr>
        <w:t xml:space="preserve">Users can view their upcoming games in My Games. Users can view whole </w:t>
      </w:r>
      <w:proofErr w:type="spellStart"/>
      <w:r w:rsidRPr="538C4234">
        <w:rPr>
          <w:sz w:val="24"/>
          <w:szCs w:val="24"/>
          <w:highlight w:val="white"/>
        </w:rPr>
        <w:t>informations</w:t>
      </w:r>
      <w:proofErr w:type="spellEnd"/>
      <w:r w:rsidRPr="538C4234">
        <w:rPr>
          <w:sz w:val="24"/>
          <w:szCs w:val="24"/>
          <w:highlight w:val="white"/>
        </w:rPr>
        <w:t xml:space="preserve"> about the games they want to join, including the type of games, time, locations and number of players. </w:t>
      </w:r>
    </w:p>
    <w:p w14:paraId="137F1ABC" w14:textId="77777777" w:rsidR="00B20356" w:rsidRDefault="00B20356">
      <w:pPr>
        <w:spacing w:line="360" w:lineRule="auto"/>
        <w:jc w:val="both"/>
        <w:rPr>
          <w:sz w:val="24"/>
          <w:szCs w:val="24"/>
          <w:highlight w:val="white"/>
        </w:rPr>
      </w:pPr>
    </w:p>
    <w:p w14:paraId="0E315273" w14:textId="77777777" w:rsidR="00B20356" w:rsidRDefault="00B20356">
      <w:pPr>
        <w:spacing w:line="360" w:lineRule="auto"/>
        <w:jc w:val="both"/>
        <w:rPr>
          <w:sz w:val="24"/>
          <w:szCs w:val="24"/>
          <w:highlight w:val="white"/>
        </w:rPr>
      </w:pPr>
    </w:p>
    <w:p w14:paraId="1534C971" w14:textId="77777777" w:rsidR="00B20356" w:rsidRDefault="00B20356">
      <w:pPr>
        <w:spacing w:line="360" w:lineRule="auto"/>
        <w:jc w:val="both"/>
        <w:rPr>
          <w:sz w:val="24"/>
          <w:szCs w:val="24"/>
          <w:highlight w:val="white"/>
        </w:rPr>
      </w:pPr>
    </w:p>
    <w:p w14:paraId="2520A85A" w14:textId="77777777" w:rsidR="00B20356" w:rsidRDefault="00105373">
      <w:pPr>
        <w:spacing w:line="360" w:lineRule="auto"/>
        <w:rPr>
          <w:sz w:val="24"/>
          <w:szCs w:val="24"/>
          <w:highlight w:val="white"/>
        </w:rPr>
      </w:pPr>
      <w:r>
        <w:rPr>
          <w:noProof/>
          <w:lang w:val="en-US"/>
        </w:rPr>
        <w:lastRenderedPageBreak/>
        <w:drawing>
          <wp:anchor distT="114300" distB="114300" distL="114300" distR="114300" simplePos="0" relativeHeight="251664384" behindDoc="0" locked="0" layoutInCell="1" hidden="0" allowOverlap="1" wp14:anchorId="717A9AB5" wp14:editId="078DFB1B">
            <wp:simplePos x="0" y="0"/>
            <wp:positionH relativeFrom="margin">
              <wp:posOffset>552450</wp:posOffset>
            </wp:positionH>
            <wp:positionV relativeFrom="paragraph">
              <wp:posOffset>38100</wp:posOffset>
            </wp:positionV>
            <wp:extent cx="4619625" cy="4824413"/>
            <wp:effectExtent l="0" t="0" r="0" b="0"/>
            <wp:wrapSquare wrapText="bothSides" distT="114300" distB="114300" distL="114300" distR="11430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1"/>
                    <a:srcRect/>
                    <a:stretch>
                      <a:fillRect/>
                    </a:stretch>
                  </pic:blipFill>
                  <pic:spPr>
                    <a:xfrm>
                      <a:off x="0" y="0"/>
                      <a:ext cx="4619625" cy="4824413"/>
                    </a:xfrm>
                    <a:prstGeom prst="rect">
                      <a:avLst/>
                    </a:prstGeom>
                    <a:ln/>
                  </pic:spPr>
                </pic:pic>
              </a:graphicData>
            </a:graphic>
          </wp:anchor>
        </w:drawing>
      </w:r>
    </w:p>
    <w:p w14:paraId="70E7564A" w14:textId="77777777" w:rsidR="00B20356" w:rsidRDefault="00B20356">
      <w:pPr>
        <w:spacing w:line="360" w:lineRule="auto"/>
        <w:rPr>
          <w:sz w:val="24"/>
          <w:szCs w:val="24"/>
          <w:highlight w:val="white"/>
        </w:rPr>
      </w:pPr>
    </w:p>
    <w:p w14:paraId="75E64DAA" w14:textId="77777777" w:rsidR="00B20356" w:rsidRDefault="00B20356">
      <w:pPr>
        <w:spacing w:line="360" w:lineRule="auto"/>
        <w:jc w:val="both"/>
        <w:rPr>
          <w:sz w:val="24"/>
          <w:szCs w:val="24"/>
          <w:highlight w:val="white"/>
        </w:rPr>
      </w:pPr>
    </w:p>
    <w:p w14:paraId="1F3E6B78" w14:textId="77777777" w:rsidR="00B20356" w:rsidRDefault="00B20356">
      <w:pPr>
        <w:spacing w:line="360" w:lineRule="auto"/>
        <w:jc w:val="both"/>
        <w:rPr>
          <w:sz w:val="24"/>
          <w:szCs w:val="24"/>
          <w:highlight w:val="white"/>
        </w:rPr>
      </w:pPr>
    </w:p>
    <w:p w14:paraId="38ADA60C" w14:textId="77777777" w:rsidR="00B20356" w:rsidRDefault="00B20356">
      <w:pPr>
        <w:spacing w:line="360" w:lineRule="auto"/>
        <w:jc w:val="both"/>
        <w:rPr>
          <w:sz w:val="24"/>
          <w:szCs w:val="24"/>
          <w:highlight w:val="white"/>
        </w:rPr>
      </w:pPr>
    </w:p>
    <w:p w14:paraId="78C7F0D3" w14:textId="77777777" w:rsidR="00B20356" w:rsidRDefault="00B20356">
      <w:pPr>
        <w:spacing w:line="360" w:lineRule="auto"/>
        <w:jc w:val="both"/>
        <w:rPr>
          <w:sz w:val="24"/>
          <w:szCs w:val="24"/>
          <w:highlight w:val="white"/>
        </w:rPr>
      </w:pPr>
    </w:p>
    <w:p w14:paraId="296EC005" w14:textId="77777777" w:rsidR="00B20356" w:rsidRDefault="00B20356">
      <w:pPr>
        <w:spacing w:line="360" w:lineRule="auto"/>
        <w:jc w:val="both"/>
        <w:rPr>
          <w:sz w:val="24"/>
          <w:szCs w:val="24"/>
          <w:highlight w:val="white"/>
        </w:rPr>
      </w:pPr>
    </w:p>
    <w:p w14:paraId="18C952EA" w14:textId="77777777" w:rsidR="00B20356" w:rsidRDefault="00B20356">
      <w:pPr>
        <w:spacing w:line="360" w:lineRule="auto"/>
        <w:jc w:val="both"/>
        <w:rPr>
          <w:sz w:val="24"/>
          <w:szCs w:val="24"/>
          <w:highlight w:val="white"/>
        </w:rPr>
      </w:pPr>
    </w:p>
    <w:p w14:paraId="7E7E9F57" w14:textId="77777777" w:rsidR="00B20356" w:rsidRDefault="00105373">
      <w:pPr>
        <w:spacing w:line="360" w:lineRule="auto"/>
        <w:jc w:val="both"/>
        <w:rPr>
          <w:sz w:val="24"/>
          <w:szCs w:val="24"/>
          <w:highlight w:val="white"/>
        </w:rPr>
      </w:pPr>
      <w:r>
        <w:rPr>
          <w:sz w:val="24"/>
          <w:szCs w:val="24"/>
          <w:highlight w:val="white"/>
        </w:rPr>
        <w:t xml:space="preserve">                                                          </w:t>
      </w:r>
    </w:p>
    <w:p w14:paraId="5AB3BF9E" w14:textId="77777777" w:rsidR="00B20356" w:rsidRDefault="00B20356">
      <w:pPr>
        <w:spacing w:line="360" w:lineRule="auto"/>
        <w:jc w:val="both"/>
        <w:rPr>
          <w:sz w:val="24"/>
          <w:szCs w:val="24"/>
          <w:highlight w:val="white"/>
        </w:rPr>
      </w:pPr>
    </w:p>
    <w:p w14:paraId="3CCB09B5" w14:textId="77777777" w:rsidR="00B20356" w:rsidRDefault="00B20356">
      <w:pPr>
        <w:spacing w:line="360" w:lineRule="auto"/>
        <w:jc w:val="both"/>
        <w:rPr>
          <w:sz w:val="24"/>
          <w:szCs w:val="24"/>
          <w:highlight w:val="white"/>
        </w:rPr>
      </w:pPr>
    </w:p>
    <w:p w14:paraId="54404184" w14:textId="77777777" w:rsidR="00B20356" w:rsidRDefault="00B20356">
      <w:pPr>
        <w:spacing w:line="360" w:lineRule="auto"/>
        <w:jc w:val="both"/>
        <w:rPr>
          <w:sz w:val="24"/>
          <w:szCs w:val="24"/>
          <w:highlight w:val="white"/>
        </w:rPr>
      </w:pPr>
    </w:p>
    <w:p w14:paraId="401E39D9" w14:textId="77777777" w:rsidR="00B20356" w:rsidRDefault="00B20356">
      <w:pPr>
        <w:spacing w:line="360" w:lineRule="auto"/>
        <w:jc w:val="both"/>
        <w:rPr>
          <w:sz w:val="24"/>
          <w:szCs w:val="24"/>
          <w:highlight w:val="white"/>
        </w:rPr>
      </w:pPr>
    </w:p>
    <w:p w14:paraId="629E0BF4" w14:textId="77777777" w:rsidR="00B20356" w:rsidRDefault="00B20356">
      <w:pPr>
        <w:spacing w:line="360" w:lineRule="auto"/>
        <w:jc w:val="both"/>
        <w:rPr>
          <w:sz w:val="24"/>
          <w:szCs w:val="24"/>
          <w:highlight w:val="white"/>
        </w:rPr>
      </w:pPr>
    </w:p>
    <w:p w14:paraId="643D6C7A" w14:textId="77777777" w:rsidR="00B20356" w:rsidRDefault="00B20356">
      <w:pPr>
        <w:spacing w:line="360" w:lineRule="auto"/>
        <w:jc w:val="both"/>
        <w:rPr>
          <w:sz w:val="24"/>
          <w:szCs w:val="24"/>
          <w:highlight w:val="white"/>
        </w:rPr>
      </w:pPr>
    </w:p>
    <w:p w14:paraId="2377602F" w14:textId="77777777" w:rsidR="00B20356" w:rsidRDefault="00B20356">
      <w:pPr>
        <w:spacing w:line="360" w:lineRule="auto"/>
        <w:jc w:val="both"/>
        <w:rPr>
          <w:sz w:val="24"/>
          <w:szCs w:val="24"/>
          <w:highlight w:val="white"/>
        </w:rPr>
      </w:pPr>
    </w:p>
    <w:p w14:paraId="35B1B913" w14:textId="77777777" w:rsidR="00B20356" w:rsidRDefault="00B20356">
      <w:pPr>
        <w:spacing w:line="360" w:lineRule="auto"/>
        <w:jc w:val="both"/>
        <w:rPr>
          <w:sz w:val="24"/>
          <w:szCs w:val="24"/>
          <w:highlight w:val="white"/>
        </w:rPr>
      </w:pPr>
    </w:p>
    <w:p w14:paraId="7E15EB1C" w14:textId="77777777" w:rsidR="00B20356" w:rsidRDefault="00B20356">
      <w:pPr>
        <w:spacing w:line="360" w:lineRule="auto"/>
        <w:jc w:val="both"/>
        <w:rPr>
          <w:sz w:val="24"/>
          <w:szCs w:val="24"/>
          <w:highlight w:val="white"/>
        </w:rPr>
      </w:pPr>
    </w:p>
    <w:p w14:paraId="29E98FE1" w14:textId="77777777" w:rsidR="00B20356" w:rsidRDefault="00105373">
      <w:pPr>
        <w:spacing w:line="360" w:lineRule="auto"/>
        <w:jc w:val="both"/>
        <w:rPr>
          <w:sz w:val="24"/>
          <w:szCs w:val="24"/>
          <w:highlight w:val="white"/>
        </w:rPr>
      </w:pPr>
      <w:r>
        <w:rPr>
          <w:sz w:val="24"/>
          <w:szCs w:val="24"/>
          <w:highlight w:val="white"/>
        </w:rPr>
        <w:t xml:space="preserve">                                                               </w:t>
      </w:r>
    </w:p>
    <w:p w14:paraId="00416436" w14:textId="77777777" w:rsidR="00B20356" w:rsidRPr="00FD5978" w:rsidRDefault="7478E0F7">
      <w:pPr>
        <w:spacing w:line="360" w:lineRule="auto"/>
        <w:jc w:val="both"/>
        <w:rPr>
          <w:sz w:val="20"/>
          <w:szCs w:val="20"/>
          <w:highlight w:val="white"/>
          <w:rPrChange w:id="133" w:author="周 媛媛" w:date="2018-05-05T15:21:00Z">
            <w:rPr>
              <w:sz w:val="24"/>
              <w:szCs w:val="24"/>
              <w:highlight w:val="white"/>
            </w:rPr>
          </w:rPrChange>
        </w:rPr>
      </w:pPr>
      <w:r w:rsidRPr="7478E0F7">
        <w:rPr>
          <w:sz w:val="24"/>
          <w:szCs w:val="24"/>
          <w:highlight w:val="white"/>
        </w:rPr>
        <w:t xml:space="preserve">                                                             </w:t>
      </w:r>
      <w:r w:rsidRPr="00FD5978">
        <w:rPr>
          <w:sz w:val="20"/>
          <w:szCs w:val="20"/>
          <w:highlight w:val="white"/>
          <w:rPrChange w:id="134" w:author="周 媛媛" w:date="2018-05-05T15:21:00Z">
            <w:rPr>
              <w:sz w:val="24"/>
              <w:szCs w:val="24"/>
              <w:highlight w:val="white"/>
            </w:rPr>
          </w:rPrChange>
        </w:rPr>
        <w:t>Figure 7</w:t>
      </w:r>
    </w:p>
    <w:p w14:paraId="67AE2B4E" w14:textId="77777777" w:rsidR="00B20356" w:rsidRDefault="00B20356">
      <w:pPr>
        <w:spacing w:line="360" w:lineRule="auto"/>
        <w:jc w:val="both"/>
        <w:rPr>
          <w:sz w:val="24"/>
          <w:szCs w:val="24"/>
          <w:highlight w:val="white"/>
        </w:rPr>
      </w:pPr>
    </w:p>
    <w:p w14:paraId="1FC03850" w14:textId="77777777" w:rsidR="00B20356" w:rsidRDefault="00B20356">
      <w:pPr>
        <w:spacing w:line="360" w:lineRule="auto"/>
        <w:jc w:val="both"/>
        <w:rPr>
          <w:sz w:val="24"/>
          <w:szCs w:val="24"/>
          <w:highlight w:val="white"/>
        </w:rPr>
      </w:pPr>
    </w:p>
    <w:p w14:paraId="2C3D2949" w14:textId="77777777" w:rsidR="00B20356" w:rsidRDefault="00B20356">
      <w:pPr>
        <w:spacing w:line="360" w:lineRule="auto"/>
        <w:jc w:val="both"/>
        <w:rPr>
          <w:sz w:val="24"/>
          <w:szCs w:val="24"/>
          <w:highlight w:val="white"/>
        </w:rPr>
      </w:pPr>
    </w:p>
    <w:p w14:paraId="41658F4A" w14:textId="77777777" w:rsidR="00B20356" w:rsidRDefault="00B20356">
      <w:pPr>
        <w:spacing w:line="360" w:lineRule="auto"/>
        <w:jc w:val="both"/>
        <w:rPr>
          <w:sz w:val="24"/>
          <w:szCs w:val="24"/>
          <w:highlight w:val="white"/>
        </w:rPr>
      </w:pPr>
    </w:p>
    <w:p w14:paraId="7036E571" w14:textId="77777777" w:rsidR="00B20356" w:rsidRDefault="00B20356">
      <w:pPr>
        <w:spacing w:line="360" w:lineRule="auto"/>
        <w:jc w:val="both"/>
        <w:rPr>
          <w:sz w:val="24"/>
          <w:szCs w:val="24"/>
          <w:highlight w:val="white"/>
        </w:rPr>
      </w:pPr>
    </w:p>
    <w:p w14:paraId="050D1EE9" w14:textId="77777777" w:rsidR="00B20356" w:rsidRDefault="00B20356">
      <w:pPr>
        <w:spacing w:line="360" w:lineRule="auto"/>
        <w:jc w:val="both"/>
        <w:rPr>
          <w:sz w:val="24"/>
          <w:szCs w:val="24"/>
          <w:highlight w:val="white"/>
        </w:rPr>
      </w:pPr>
    </w:p>
    <w:p w14:paraId="636771B0" w14:textId="77777777" w:rsidR="00B20356" w:rsidRDefault="00105373">
      <w:pPr>
        <w:spacing w:line="360" w:lineRule="auto"/>
        <w:rPr>
          <w:b/>
          <w:sz w:val="24"/>
          <w:szCs w:val="24"/>
          <w:highlight w:val="white"/>
        </w:rPr>
      </w:pPr>
      <w:r>
        <w:br w:type="page"/>
      </w:r>
    </w:p>
    <w:p w14:paraId="12814AC0" w14:textId="77777777" w:rsidR="00B20356" w:rsidRDefault="7478E0F7" w:rsidP="7478E0F7">
      <w:pPr>
        <w:spacing w:line="360" w:lineRule="auto"/>
        <w:rPr>
          <w:b/>
          <w:bCs/>
          <w:sz w:val="36"/>
          <w:szCs w:val="36"/>
          <w:highlight w:val="white"/>
        </w:rPr>
      </w:pPr>
      <w:r w:rsidRPr="7478E0F7">
        <w:rPr>
          <w:b/>
          <w:bCs/>
          <w:sz w:val="36"/>
          <w:szCs w:val="36"/>
          <w:highlight w:val="white"/>
        </w:rPr>
        <w:lastRenderedPageBreak/>
        <w:t xml:space="preserve">User Interface: Refined </w:t>
      </w:r>
    </w:p>
    <w:p w14:paraId="051D6B1D" w14:textId="2D73E1C1" w:rsidR="00B20356" w:rsidRDefault="00D3C0E7" w:rsidP="69AA312A">
      <w:pPr>
        <w:shd w:val="clear" w:color="auto" w:fill="FFFFFF" w:themeFill="background1"/>
        <w:spacing w:line="360" w:lineRule="auto"/>
        <w:jc w:val="both"/>
        <w:rPr>
          <w:sz w:val="24"/>
          <w:szCs w:val="24"/>
          <w:highlight w:val="white"/>
        </w:rPr>
      </w:pPr>
      <w:r w:rsidRPr="00D3C0E7">
        <w:rPr>
          <w:sz w:val="24"/>
          <w:szCs w:val="24"/>
          <w:highlight w:val="white"/>
        </w:rPr>
        <w:t>After paper prototype is done, we handout survey2 and refine our UI design and transform it from paper prototype to UI by using ionic creator . Then we invite some people to do user t</w:t>
      </w:r>
      <w:ins w:id="135" w:author="周 媛媛" w:date="2018-05-05T15:12:00Z">
        <w:r w:rsidR="00FD5978">
          <w:rPr>
            <w:sz w:val="24"/>
            <w:szCs w:val="24"/>
          </w:rPr>
          <w:t>est</w:t>
        </w:r>
      </w:ins>
      <w:del w:id="136" w:author="Yuanyuan Zhou" w:date="2018-05-04T17:30:00Z">
        <w:r>
          <w:delText>est.</w:delText>
        </w:r>
      </w:del>
    </w:p>
    <w:p w14:paraId="54A2F653" w14:textId="77777777" w:rsidR="00B20356" w:rsidRDefault="00B20356">
      <w:pPr>
        <w:shd w:val="clear" w:color="auto" w:fill="FFFFFF"/>
        <w:spacing w:line="360" w:lineRule="auto"/>
        <w:jc w:val="both"/>
        <w:rPr>
          <w:sz w:val="24"/>
          <w:szCs w:val="24"/>
          <w:highlight w:val="white"/>
        </w:rPr>
      </w:pPr>
    </w:p>
    <w:p w14:paraId="0AD0B03D" w14:textId="77777777" w:rsidR="00B20356" w:rsidRDefault="7478E0F7">
      <w:pPr>
        <w:spacing w:line="360" w:lineRule="auto"/>
        <w:jc w:val="both"/>
        <w:rPr>
          <w:sz w:val="24"/>
          <w:szCs w:val="24"/>
          <w:highlight w:val="white"/>
        </w:rPr>
      </w:pPr>
      <w:r w:rsidRPr="7478E0F7">
        <w:rPr>
          <w:sz w:val="24"/>
          <w:szCs w:val="24"/>
          <w:highlight w:val="white"/>
        </w:rPr>
        <w:t>We make some changes according to the result of survey2 and user test. We also include those abstract from survey1 but we forgot to do  in paper prototype.</w:t>
      </w:r>
    </w:p>
    <w:p w14:paraId="0305BEB9" w14:textId="77777777" w:rsidR="00B20356" w:rsidRDefault="00B20356">
      <w:pPr>
        <w:spacing w:line="360" w:lineRule="auto"/>
        <w:jc w:val="both"/>
        <w:rPr>
          <w:sz w:val="24"/>
          <w:szCs w:val="24"/>
          <w:highlight w:val="white"/>
        </w:rPr>
      </w:pPr>
    </w:p>
    <w:p w14:paraId="0E727948" w14:textId="77777777" w:rsidR="00B20356" w:rsidDel="00FD5978" w:rsidRDefault="7478E0F7" w:rsidP="00FD5978">
      <w:pPr>
        <w:spacing w:line="360" w:lineRule="auto"/>
        <w:rPr>
          <w:del w:id="137" w:author="周 媛媛" w:date="2018-05-05T15:13:00Z"/>
          <w:color w:val="333333"/>
          <w:sz w:val="24"/>
          <w:szCs w:val="24"/>
          <w:highlight w:val="white"/>
        </w:rPr>
        <w:pPrChange w:id="138" w:author="周 媛媛" w:date="2018-05-05T15:14:00Z">
          <w:pPr>
            <w:spacing w:line="360" w:lineRule="auto"/>
            <w:jc w:val="both"/>
          </w:pPr>
        </w:pPrChange>
      </w:pPr>
      <w:r w:rsidRPr="7478E0F7">
        <w:rPr>
          <w:sz w:val="24"/>
          <w:szCs w:val="24"/>
          <w:highlight w:val="white"/>
        </w:rPr>
        <w:t xml:space="preserve">To make our UI style uniform, for each button bar, we always put “cancel” button as its  right part while “continue”, “save”, “post” buttons as its left. In paper prototype, not all pages have cancel or home button. Since several users felt them lost in process and </w:t>
      </w:r>
      <w:proofErr w:type="spellStart"/>
      <w:r w:rsidRPr="7478E0F7">
        <w:rPr>
          <w:sz w:val="24"/>
          <w:szCs w:val="24"/>
          <w:highlight w:val="white"/>
        </w:rPr>
        <w:t>can not</w:t>
      </w:r>
      <w:proofErr w:type="spellEnd"/>
      <w:r w:rsidRPr="7478E0F7">
        <w:rPr>
          <w:sz w:val="24"/>
          <w:szCs w:val="24"/>
          <w:highlight w:val="white"/>
        </w:rPr>
        <w:t xml:space="preserve"> go back to initial step on each </w:t>
      </w:r>
      <w:r w:rsidRPr="7478E0F7">
        <w:rPr>
          <w:color w:val="333333"/>
          <w:sz w:val="24"/>
          <w:szCs w:val="24"/>
          <w:highlight w:val="white"/>
        </w:rPr>
        <w:t>scenario</w:t>
      </w:r>
      <w:r w:rsidRPr="7478E0F7">
        <w:rPr>
          <w:sz w:val="24"/>
          <w:szCs w:val="24"/>
          <w:highlight w:val="white"/>
        </w:rPr>
        <w:t xml:space="preserve">, we add cancel button on every page so that user can cancel their process at any step and go back to the main page of each </w:t>
      </w:r>
      <w:r w:rsidRPr="7478E0F7">
        <w:rPr>
          <w:color w:val="333333"/>
          <w:sz w:val="24"/>
          <w:szCs w:val="24"/>
          <w:highlight w:val="white"/>
        </w:rPr>
        <w:t>scenarios</w:t>
      </w:r>
      <w:r w:rsidRPr="7478E0F7">
        <w:rPr>
          <w:sz w:val="24"/>
          <w:szCs w:val="24"/>
          <w:highlight w:val="white"/>
        </w:rPr>
        <w:t xml:space="preserve">. We also add home button on every final step of one </w:t>
      </w:r>
      <w:r w:rsidRPr="7478E0F7">
        <w:rPr>
          <w:color w:val="333333"/>
          <w:sz w:val="24"/>
          <w:szCs w:val="24"/>
          <w:highlight w:val="white"/>
        </w:rPr>
        <w:t>scenario if it not jump to home page automatically.</w:t>
      </w:r>
    </w:p>
    <w:p w14:paraId="78D02E19" w14:textId="77777777" w:rsidR="00FD5978" w:rsidRDefault="00FD5978" w:rsidP="00FD5978">
      <w:pPr>
        <w:spacing w:line="360" w:lineRule="auto"/>
        <w:jc w:val="both"/>
        <w:rPr>
          <w:ins w:id="139" w:author="周 媛媛" w:date="2018-05-05T15:15:00Z"/>
          <w:color w:val="333333"/>
          <w:sz w:val="24"/>
          <w:szCs w:val="24"/>
          <w:highlight w:val="white"/>
        </w:rPr>
        <w:pPrChange w:id="140" w:author="周 媛媛" w:date="2018-05-05T15:13:00Z">
          <w:pPr>
            <w:spacing w:line="360" w:lineRule="auto"/>
          </w:pPr>
        </w:pPrChange>
      </w:pPr>
    </w:p>
    <w:p w14:paraId="6585743C" w14:textId="77777777" w:rsidR="00FD5978" w:rsidRDefault="00FD5978" w:rsidP="00FD5978">
      <w:pPr>
        <w:spacing w:line="360" w:lineRule="auto"/>
        <w:jc w:val="both"/>
        <w:rPr>
          <w:ins w:id="141" w:author="周 媛媛" w:date="2018-05-05T15:15:00Z"/>
          <w:b/>
          <w:bCs/>
          <w:sz w:val="24"/>
          <w:szCs w:val="24"/>
          <w:highlight w:val="white"/>
        </w:rPr>
        <w:pPrChange w:id="142" w:author="周 媛媛" w:date="2018-05-05T15:13:00Z">
          <w:pPr>
            <w:spacing w:line="360" w:lineRule="auto"/>
          </w:pPr>
        </w:pPrChange>
      </w:pPr>
    </w:p>
    <w:p w14:paraId="58A369DE" w14:textId="77777777" w:rsidR="00B20356" w:rsidDel="00FD5978" w:rsidRDefault="00B20356" w:rsidP="00FD5978">
      <w:pPr>
        <w:spacing w:line="360" w:lineRule="auto"/>
        <w:jc w:val="both"/>
        <w:rPr>
          <w:del w:id="143" w:author="周 媛媛" w:date="2018-05-05T15:13:00Z"/>
          <w:sz w:val="24"/>
          <w:szCs w:val="24"/>
          <w:highlight w:val="white"/>
        </w:rPr>
        <w:pPrChange w:id="144" w:author="周 媛媛" w:date="2018-05-05T15:13:00Z">
          <w:pPr>
            <w:spacing w:line="360" w:lineRule="auto"/>
          </w:pPr>
        </w:pPrChange>
      </w:pPr>
    </w:p>
    <w:p w14:paraId="66499689" w14:textId="77777777" w:rsidR="00FD5978" w:rsidRDefault="00FD5978" w:rsidP="00FD5978">
      <w:pPr>
        <w:spacing w:line="360" w:lineRule="auto"/>
        <w:rPr>
          <w:ins w:id="145" w:author="周 媛媛" w:date="2018-05-05T15:15:00Z"/>
          <w:sz w:val="24"/>
          <w:szCs w:val="24"/>
          <w:highlight w:val="white"/>
        </w:rPr>
        <w:pPrChange w:id="146" w:author="周 媛媛" w:date="2018-05-05T15:14:00Z">
          <w:pPr>
            <w:spacing w:line="360" w:lineRule="auto"/>
            <w:jc w:val="both"/>
          </w:pPr>
        </w:pPrChange>
      </w:pPr>
    </w:p>
    <w:p w14:paraId="102148A9" w14:textId="77777777" w:rsidR="00B20356" w:rsidDel="00FD5978" w:rsidRDefault="7478E0F7" w:rsidP="00FD5978">
      <w:pPr>
        <w:spacing w:line="360" w:lineRule="auto"/>
        <w:rPr>
          <w:del w:id="147" w:author="周 媛媛" w:date="2018-05-05T15:13:00Z"/>
          <w:b/>
          <w:bCs/>
          <w:sz w:val="24"/>
          <w:szCs w:val="24"/>
          <w:highlight w:val="white"/>
        </w:rPr>
        <w:pPrChange w:id="148" w:author="周 媛媛" w:date="2018-05-05T15:14:00Z">
          <w:pPr>
            <w:spacing w:line="360" w:lineRule="auto"/>
            <w:jc w:val="both"/>
          </w:pPr>
        </w:pPrChange>
      </w:pPr>
      <w:r w:rsidRPr="7478E0F7">
        <w:rPr>
          <w:b/>
          <w:bCs/>
          <w:sz w:val="24"/>
          <w:szCs w:val="24"/>
          <w:highlight w:val="white"/>
        </w:rPr>
        <w:t>Sign Up</w:t>
      </w:r>
    </w:p>
    <w:p w14:paraId="3020E3CE" w14:textId="77777777" w:rsidR="00FD5978" w:rsidRDefault="00FD5978" w:rsidP="7478E0F7">
      <w:pPr>
        <w:spacing w:line="360" w:lineRule="auto"/>
        <w:rPr>
          <w:ins w:id="149" w:author="周 媛媛" w:date="2018-05-05T15:15:00Z"/>
          <w:b/>
          <w:bCs/>
          <w:sz w:val="24"/>
          <w:szCs w:val="24"/>
          <w:highlight w:val="white"/>
        </w:rPr>
      </w:pPr>
    </w:p>
    <w:p w14:paraId="523655F5" w14:textId="1ADE8682" w:rsidR="00FD5978" w:rsidRDefault="00FD5978" w:rsidP="00FD5978">
      <w:pPr>
        <w:spacing w:line="360" w:lineRule="auto"/>
        <w:rPr>
          <w:ins w:id="150" w:author="周 媛媛" w:date="2018-05-05T15:14:00Z"/>
          <w:sz w:val="24"/>
          <w:szCs w:val="24"/>
          <w:highlight w:val="white"/>
        </w:rPr>
        <w:pPrChange w:id="151" w:author="周 媛媛" w:date="2018-05-05T15:14:00Z">
          <w:pPr>
            <w:spacing w:line="360" w:lineRule="auto"/>
            <w:jc w:val="both"/>
          </w:pPr>
        </w:pPrChange>
      </w:pPr>
      <w:ins w:id="152" w:author="周 媛媛" w:date="2018-05-05T15:14:00Z">
        <w:r w:rsidRPr="7478E0F7">
          <w:rPr>
            <w:sz w:val="24"/>
            <w:szCs w:val="24"/>
            <w:highlight w:val="white"/>
          </w:rPr>
          <w:t>T</w:t>
        </w:r>
        <w:bookmarkStart w:id="153" w:name="_GoBack"/>
        <w:bookmarkEnd w:id="153"/>
        <w:r w:rsidRPr="7478E0F7">
          <w:rPr>
            <w:sz w:val="24"/>
            <w:szCs w:val="24"/>
            <w:highlight w:val="white"/>
          </w:rPr>
          <w:t>his part is as same as what we have in paper prototype.</w:t>
        </w:r>
      </w:ins>
    </w:p>
    <w:p w14:paraId="67ED3B28" w14:textId="1ADE8682" w:rsidR="00B20356" w:rsidDel="00FD5978" w:rsidRDefault="7478E0F7">
      <w:pPr>
        <w:spacing w:line="360" w:lineRule="auto"/>
        <w:rPr>
          <w:del w:id="154" w:author="周 媛媛" w:date="2018-05-05T15:13:00Z"/>
          <w:sz w:val="24"/>
          <w:szCs w:val="24"/>
          <w:highlight w:val="white"/>
        </w:rPr>
      </w:pPr>
      <w:del w:id="155" w:author="周 媛媛" w:date="2018-05-05T15:13:00Z">
        <w:r w:rsidRPr="7478E0F7" w:rsidDel="00FD5978">
          <w:rPr>
            <w:sz w:val="24"/>
            <w:szCs w:val="24"/>
            <w:highlight w:val="white"/>
          </w:rPr>
          <w:delText>This part is as same as what we have in paper prototype.</w:delText>
        </w:r>
      </w:del>
    </w:p>
    <w:p w14:paraId="13035D7A"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65408" behindDoc="0" locked="0" layoutInCell="1" hidden="0" allowOverlap="1" wp14:anchorId="6CE6FD44" wp14:editId="748F1E53">
            <wp:simplePos x="0" y="0"/>
            <wp:positionH relativeFrom="margin">
              <wp:posOffset>4438650</wp:posOffset>
            </wp:positionH>
            <wp:positionV relativeFrom="paragraph">
              <wp:posOffset>128588</wp:posOffset>
            </wp:positionV>
            <wp:extent cx="1385888" cy="2452722"/>
            <wp:effectExtent l="0" t="0" r="0" b="0"/>
            <wp:wrapSquare wrapText="bothSides" distT="114300" distB="114300" distL="114300" distR="114300"/>
            <wp:docPr id="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1385888" cy="2452722"/>
                    </a:xfrm>
                    <a:prstGeom prst="rect">
                      <a:avLst/>
                    </a:prstGeom>
                    <a:ln/>
                  </pic:spPr>
                </pic:pic>
              </a:graphicData>
            </a:graphic>
          </wp:anchor>
        </w:drawing>
      </w:r>
      <w:r>
        <w:rPr>
          <w:noProof/>
          <w:lang w:val="en-US"/>
        </w:rPr>
        <w:drawing>
          <wp:anchor distT="114300" distB="114300" distL="114300" distR="114300" simplePos="0" relativeHeight="251666432" behindDoc="0" locked="0" layoutInCell="1" hidden="0" allowOverlap="1" wp14:anchorId="318B4379" wp14:editId="46A85365">
            <wp:simplePos x="0" y="0"/>
            <wp:positionH relativeFrom="margin">
              <wp:posOffset>1438275</wp:posOffset>
            </wp:positionH>
            <wp:positionV relativeFrom="paragraph">
              <wp:posOffset>123825</wp:posOffset>
            </wp:positionV>
            <wp:extent cx="1419225" cy="2488504"/>
            <wp:effectExtent l="0" t="0" r="0" b="0"/>
            <wp:wrapSquare wrapText="bothSides" distT="114300" distB="114300" distL="114300" distR="114300"/>
            <wp:docPr id="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1419225" cy="2488504"/>
                    </a:xfrm>
                    <a:prstGeom prst="rect">
                      <a:avLst/>
                    </a:prstGeom>
                    <a:ln/>
                  </pic:spPr>
                </pic:pic>
              </a:graphicData>
            </a:graphic>
          </wp:anchor>
        </w:drawing>
      </w:r>
      <w:r>
        <w:rPr>
          <w:noProof/>
          <w:lang w:val="en-US"/>
        </w:rPr>
        <w:drawing>
          <wp:anchor distT="114300" distB="114300" distL="114300" distR="114300" simplePos="0" relativeHeight="251667456" behindDoc="0" locked="0" layoutInCell="1" hidden="0" allowOverlap="1" wp14:anchorId="42942CBF" wp14:editId="49857A2C">
            <wp:simplePos x="0" y="0"/>
            <wp:positionH relativeFrom="margin">
              <wp:posOffset>-114299</wp:posOffset>
            </wp:positionH>
            <wp:positionV relativeFrom="paragraph">
              <wp:posOffset>114300</wp:posOffset>
            </wp:positionV>
            <wp:extent cx="1390650" cy="2491164"/>
            <wp:effectExtent l="0" t="0" r="0" b="0"/>
            <wp:wrapSquare wrapText="bothSides" distT="114300" distB="114300" distL="114300" distR="114300"/>
            <wp:docPr id="2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1390650" cy="2491164"/>
                    </a:xfrm>
                    <a:prstGeom prst="rect">
                      <a:avLst/>
                    </a:prstGeom>
                    <a:ln/>
                  </pic:spPr>
                </pic:pic>
              </a:graphicData>
            </a:graphic>
          </wp:anchor>
        </w:drawing>
      </w:r>
      <w:r>
        <w:rPr>
          <w:noProof/>
          <w:lang w:val="en-US"/>
        </w:rPr>
        <w:drawing>
          <wp:anchor distT="114300" distB="114300" distL="114300" distR="114300" simplePos="0" relativeHeight="251668480" behindDoc="0" locked="0" layoutInCell="1" hidden="0" allowOverlap="1" wp14:anchorId="20ACBB35" wp14:editId="1D96B633">
            <wp:simplePos x="0" y="0"/>
            <wp:positionH relativeFrom="margin">
              <wp:posOffset>2952750</wp:posOffset>
            </wp:positionH>
            <wp:positionV relativeFrom="paragraph">
              <wp:posOffset>119063</wp:posOffset>
            </wp:positionV>
            <wp:extent cx="1390650" cy="2482046"/>
            <wp:effectExtent l="0" t="0" r="0" b="0"/>
            <wp:wrapSquare wrapText="bothSides" distT="114300" distB="114300" distL="114300" distR="114300"/>
            <wp:docPr id="2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1390650" cy="2482046"/>
                    </a:xfrm>
                    <a:prstGeom prst="rect">
                      <a:avLst/>
                    </a:prstGeom>
                    <a:ln/>
                  </pic:spPr>
                </pic:pic>
              </a:graphicData>
            </a:graphic>
          </wp:anchor>
        </w:drawing>
      </w:r>
    </w:p>
    <w:p w14:paraId="0325D309" w14:textId="77777777" w:rsidR="00B20356" w:rsidRDefault="7478E0F7" w:rsidP="7478E0F7">
      <w:pPr>
        <w:spacing w:line="360" w:lineRule="auto"/>
        <w:rPr>
          <w:b/>
          <w:bCs/>
          <w:sz w:val="24"/>
          <w:szCs w:val="24"/>
          <w:highlight w:val="white"/>
        </w:rPr>
      </w:pPr>
      <w:r w:rsidRPr="7478E0F7">
        <w:rPr>
          <w:b/>
          <w:bCs/>
          <w:sz w:val="24"/>
          <w:szCs w:val="24"/>
          <w:highlight w:val="white"/>
        </w:rPr>
        <w:lastRenderedPageBreak/>
        <w:t>Home Page</w:t>
      </w:r>
    </w:p>
    <w:p w14:paraId="5D1DBF35" w14:textId="77777777" w:rsidR="00B20356" w:rsidRDefault="00105373">
      <w:pPr>
        <w:spacing w:line="360" w:lineRule="auto"/>
        <w:jc w:val="both"/>
        <w:rPr>
          <w:color w:val="CFE2F3"/>
          <w:sz w:val="24"/>
          <w:szCs w:val="24"/>
          <w:highlight w:val="white"/>
        </w:rPr>
      </w:pPr>
      <w:r>
        <w:rPr>
          <w:sz w:val="24"/>
          <w:szCs w:val="24"/>
          <w:highlight w:val="white"/>
        </w:rPr>
        <w:t>There are five buttons in home page. We add “Log Out” button this time .</w:t>
      </w:r>
      <w:r>
        <w:rPr>
          <w:noProof/>
          <w:lang w:val="en-US"/>
        </w:rPr>
        <w:drawing>
          <wp:anchor distT="114300" distB="114300" distL="114300" distR="114300" simplePos="0" relativeHeight="251669504" behindDoc="0" locked="0" layoutInCell="1" hidden="0" allowOverlap="1" wp14:anchorId="39D8831E" wp14:editId="422ADF67">
            <wp:simplePos x="0" y="0"/>
            <wp:positionH relativeFrom="margin">
              <wp:posOffset>1971675</wp:posOffset>
            </wp:positionH>
            <wp:positionV relativeFrom="paragraph">
              <wp:posOffset>466725</wp:posOffset>
            </wp:positionV>
            <wp:extent cx="1595438" cy="2822037"/>
            <wp:effectExtent l="0" t="0" r="0" b="0"/>
            <wp:wrapSquare wrapText="bothSides" distT="114300" distB="114300" distL="114300" distR="114300"/>
            <wp:docPr id="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1595438" cy="2822037"/>
                    </a:xfrm>
                    <a:prstGeom prst="rect">
                      <a:avLst/>
                    </a:prstGeom>
                    <a:ln/>
                  </pic:spPr>
                </pic:pic>
              </a:graphicData>
            </a:graphic>
          </wp:anchor>
        </w:drawing>
      </w:r>
    </w:p>
    <w:p w14:paraId="593D4446" w14:textId="77777777" w:rsidR="00B20356" w:rsidRDefault="00B20356">
      <w:pPr>
        <w:spacing w:line="360" w:lineRule="auto"/>
        <w:jc w:val="both"/>
        <w:rPr>
          <w:color w:val="CFE2F3"/>
          <w:sz w:val="24"/>
          <w:szCs w:val="24"/>
          <w:highlight w:val="white"/>
        </w:rPr>
      </w:pPr>
    </w:p>
    <w:p w14:paraId="1E71111E" w14:textId="77777777" w:rsidR="00B20356" w:rsidRDefault="00B20356">
      <w:pPr>
        <w:spacing w:line="360" w:lineRule="auto"/>
        <w:jc w:val="both"/>
        <w:rPr>
          <w:color w:val="CFE2F3"/>
          <w:sz w:val="24"/>
          <w:szCs w:val="24"/>
          <w:highlight w:val="white"/>
        </w:rPr>
      </w:pPr>
    </w:p>
    <w:p w14:paraId="72AA5DA6" w14:textId="77777777" w:rsidR="00B20356" w:rsidRDefault="00B20356">
      <w:pPr>
        <w:spacing w:line="360" w:lineRule="auto"/>
        <w:jc w:val="both"/>
        <w:rPr>
          <w:color w:val="CFE2F3"/>
          <w:sz w:val="24"/>
          <w:szCs w:val="24"/>
          <w:highlight w:val="white"/>
        </w:rPr>
      </w:pPr>
    </w:p>
    <w:p w14:paraId="0CD79A86" w14:textId="77777777" w:rsidR="00B20356" w:rsidRDefault="00B20356">
      <w:pPr>
        <w:spacing w:line="360" w:lineRule="auto"/>
        <w:jc w:val="both"/>
        <w:rPr>
          <w:color w:val="CFE2F3"/>
          <w:sz w:val="24"/>
          <w:szCs w:val="24"/>
          <w:highlight w:val="white"/>
        </w:rPr>
      </w:pPr>
    </w:p>
    <w:p w14:paraId="464FCBD7" w14:textId="77777777" w:rsidR="00B20356" w:rsidRDefault="00B20356">
      <w:pPr>
        <w:spacing w:line="360" w:lineRule="auto"/>
        <w:jc w:val="both"/>
        <w:rPr>
          <w:color w:val="CFE2F3"/>
          <w:sz w:val="24"/>
          <w:szCs w:val="24"/>
          <w:highlight w:val="white"/>
        </w:rPr>
      </w:pPr>
    </w:p>
    <w:p w14:paraId="7E4BC3AE" w14:textId="77777777" w:rsidR="00B20356" w:rsidRDefault="00B20356">
      <w:pPr>
        <w:spacing w:line="360" w:lineRule="auto"/>
        <w:jc w:val="both"/>
        <w:rPr>
          <w:color w:val="CFE2F3"/>
          <w:sz w:val="24"/>
          <w:szCs w:val="24"/>
          <w:highlight w:val="white"/>
        </w:rPr>
      </w:pPr>
    </w:p>
    <w:p w14:paraId="3B9EDC7A" w14:textId="77777777" w:rsidR="00B20356" w:rsidRDefault="00B20356">
      <w:pPr>
        <w:spacing w:line="360" w:lineRule="auto"/>
        <w:jc w:val="both"/>
        <w:rPr>
          <w:color w:val="CFE2F3"/>
          <w:sz w:val="24"/>
          <w:szCs w:val="24"/>
          <w:highlight w:val="white"/>
        </w:rPr>
      </w:pPr>
    </w:p>
    <w:p w14:paraId="587D0E4F" w14:textId="77777777" w:rsidR="00B20356" w:rsidRDefault="00B20356">
      <w:pPr>
        <w:spacing w:line="360" w:lineRule="auto"/>
        <w:rPr>
          <w:b/>
          <w:color w:val="CFE2F3"/>
          <w:sz w:val="24"/>
          <w:szCs w:val="24"/>
          <w:highlight w:val="white"/>
        </w:rPr>
      </w:pPr>
    </w:p>
    <w:p w14:paraId="509ACC4F" w14:textId="77777777" w:rsidR="00B20356" w:rsidRDefault="00B20356">
      <w:pPr>
        <w:spacing w:line="360" w:lineRule="auto"/>
        <w:rPr>
          <w:b/>
          <w:color w:val="CFE2F3"/>
          <w:sz w:val="24"/>
          <w:szCs w:val="24"/>
          <w:highlight w:val="white"/>
        </w:rPr>
      </w:pPr>
    </w:p>
    <w:p w14:paraId="5D9CC3D8" w14:textId="77777777" w:rsidR="00B20356" w:rsidRDefault="00B20356">
      <w:pPr>
        <w:spacing w:line="360" w:lineRule="auto"/>
        <w:rPr>
          <w:sz w:val="24"/>
          <w:szCs w:val="24"/>
          <w:highlight w:val="white"/>
        </w:rPr>
      </w:pPr>
    </w:p>
    <w:p w14:paraId="62122ACE" w14:textId="77777777" w:rsidR="00B20356" w:rsidRDefault="00B20356">
      <w:pPr>
        <w:spacing w:line="360" w:lineRule="auto"/>
        <w:rPr>
          <w:b/>
          <w:sz w:val="24"/>
          <w:szCs w:val="24"/>
          <w:highlight w:val="white"/>
        </w:rPr>
      </w:pPr>
    </w:p>
    <w:p w14:paraId="6E010BE8" w14:textId="77777777" w:rsidR="00B20356" w:rsidRDefault="00B20356">
      <w:pPr>
        <w:spacing w:line="360" w:lineRule="auto"/>
        <w:rPr>
          <w:b/>
          <w:sz w:val="24"/>
          <w:szCs w:val="24"/>
          <w:highlight w:val="white"/>
        </w:rPr>
      </w:pPr>
    </w:p>
    <w:p w14:paraId="3932B2C6" w14:textId="77777777" w:rsidR="00B20356" w:rsidRDefault="00B20356">
      <w:pPr>
        <w:spacing w:line="360" w:lineRule="auto"/>
        <w:rPr>
          <w:b/>
          <w:sz w:val="24"/>
          <w:szCs w:val="24"/>
          <w:highlight w:val="white"/>
        </w:rPr>
      </w:pPr>
    </w:p>
    <w:p w14:paraId="69013A8E" w14:textId="77777777" w:rsidR="00B20356" w:rsidRDefault="7478E0F7">
      <w:pPr>
        <w:spacing w:line="360" w:lineRule="auto"/>
        <w:rPr>
          <w:color w:val="CFE2F3"/>
          <w:sz w:val="24"/>
          <w:szCs w:val="24"/>
          <w:highlight w:val="white"/>
        </w:rPr>
      </w:pPr>
      <w:r w:rsidRPr="7478E0F7">
        <w:rPr>
          <w:b/>
          <w:bCs/>
          <w:sz w:val="24"/>
          <w:szCs w:val="24"/>
          <w:highlight w:val="white"/>
        </w:rPr>
        <w:t>Me</w:t>
      </w:r>
    </w:p>
    <w:p w14:paraId="6F30579D" w14:textId="3979C6E5" w:rsidR="00B20356" w:rsidRDefault="00105373">
      <w:pPr>
        <w:spacing w:line="360" w:lineRule="auto"/>
        <w:jc w:val="both"/>
        <w:rPr>
          <w:color w:val="CFE2F3"/>
          <w:sz w:val="24"/>
          <w:szCs w:val="24"/>
          <w:highlight w:val="white"/>
        </w:rPr>
      </w:pPr>
      <w:r>
        <w:rPr>
          <w:sz w:val="24"/>
          <w:szCs w:val="24"/>
          <w:highlight w:val="white"/>
        </w:rPr>
        <w:t xml:space="preserve">We add “more about me” for the user to show their favorite sports, skill levels or such thing so that other users can know this user better. We add this function because in survey1  27.9% people select the factor of dissuade them from playing a </w:t>
      </w:r>
      <w:proofErr w:type="spellStart"/>
      <w:r>
        <w:rPr>
          <w:sz w:val="24"/>
          <w:szCs w:val="24"/>
          <w:highlight w:val="white"/>
        </w:rPr>
        <w:t>pich</w:t>
      </w:r>
      <w:proofErr w:type="spellEnd"/>
      <w:r>
        <w:rPr>
          <w:sz w:val="24"/>
          <w:szCs w:val="24"/>
          <w:highlight w:val="white"/>
        </w:rPr>
        <w:t xml:space="preserve"> up game to be not aware of people’s skill level, and 33.3% people feel that skill level will make them more confident of playing a </w:t>
      </w:r>
      <w:proofErr w:type="spellStart"/>
      <w:r>
        <w:rPr>
          <w:sz w:val="24"/>
          <w:szCs w:val="24"/>
          <w:highlight w:val="white"/>
        </w:rPr>
        <w:t>pick up</w:t>
      </w:r>
      <w:proofErr w:type="spellEnd"/>
      <w:r>
        <w:rPr>
          <w:sz w:val="24"/>
          <w:szCs w:val="24"/>
          <w:highlight w:val="white"/>
        </w:rPr>
        <w:t xml:space="preserve"> game with someone they do not know.</w:t>
      </w:r>
    </w:p>
    <w:p w14:paraId="2C9E0FCE" w14:textId="0FD019B5" w:rsidR="00B20356" w:rsidRDefault="00FD5978">
      <w:pPr>
        <w:spacing w:line="360" w:lineRule="auto"/>
        <w:jc w:val="both"/>
        <w:rPr>
          <w:sz w:val="24"/>
          <w:szCs w:val="24"/>
          <w:highlight w:val="white"/>
        </w:rPr>
      </w:pPr>
      <w:r>
        <w:rPr>
          <w:noProof/>
          <w:lang w:val="en-US"/>
        </w:rPr>
        <w:drawing>
          <wp:anchor distT="114300" distB="114300" distL="114300" distR="114300" simplePos="0" relativeHeight="251670528" behindDoc="0" locked="0" layoutInCell="1" hidden="0" allowOverlap="1" wp14:anchorId="01C95387" wp14:editId="61F0B859">
            <wp:simplePos x="0" y="0"/>
            <wp:positionH relativeFrom="margin">
              <wp:posOffset>2112645</wp:posOffset>
            </wp:positionH>
            <wp:positionV relativeFrom="paragraph">
              <wp:posOffset>198755</wp:posOffset>
            </wp:positionV>
            <wp:extent cx="1757045" cy="2966085"/>
            <wp:effectExtent l="0" t="0" r="0" b="0"/>
            <wp:wrapSquare wrapText="bothSides" distT="114300" distB="114300" distL="114300" distR="114300"/>
            <wp:docPr id="3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a:stretch>
                      <a:fillRect/>
                    </a:stretch>
                  </pic:blipFill>
                  <pic:spPr>
                    <a:xfrm>
                      <a:off x="0" y="0"/>
                      <a:ext cx="1757045" cy="2966085"/>
                    </a:xfrm>
                    <a:prstGeom prst="rect">
                      <a:avLst/>
                    </a:prstGeom>
                    <a:ln/>
                  </pic:spPr>
                </pic:pic>
              </a:graphicData>
            </a:graphic>
          </wp:anchor>
        </w:drawing>
      </w:r>
    </w:p>
    <w:p w14:paraId="46D12FB9" w14:textId="77777777" w:rsidR="00B20356" w:rsidRDefault="00B20356">
      <w:pPr>
        <w:spacing w:line="360" w:lineRule="auto"/>
        <w:jc w:val="both"/>
        <w:rPr>
          <w:color w:val="CFE2F3"/>
          <w:sz w:val="24"/>
          <w:szCs w:val="24"/>
          <w:highlight w:val="white"/>
        </w:rPr>
      </w:pPr>
    </w:p>
    <w:p w14:paraId="62209689" w14:textId="77777777" w:rsidR="00B20356" w:rsidRDefault="00B20356">
      <w:pPr>
        <w:spacing w:line="360" w:lineRule="auto"/>
        <w:jc w:val="both"/>
        <w:rPr>
          <w:color w:val="CFE2F3"/>
          <w:sz w:val="24"/>
          <w:szCs w:val="24"/>
          <w:highlight w:val="white"/>
        </w:rPr>
      </w:pPr>
    </w:p>
    <w:p w14:paraId="173BE6CE" w14:textId="77777777" w:rsidR="00B20356" w:rsidRDefault="00B20356">
      <w:pPr>
        <w:spacing w:line="360" w:lineRule="auto"/>
        <w:jc w:val="both"/>
        <w:rPr>
          <w:color w:val="CFE2F3"/>
          <w:sz w:val="24"/>
          <w:szCs w:val="24"/>
          <w:highlight w:val="white"/>
        </w:rPr>
      </w:pPr>
    </w:p>
    <w:p w14:paraId="701228ED" w14:textId="77777777" w:rsidR="00B20356" w:rsidRDefault="00B20356">
      <w:pPr>
        <w:spacing w:line="360" w:lineRule="auto"/>
        <w:jc w:val="both"/>
        <w:rPr>
          <w:color w:val="CFE2F3"/>
          <w:sz w:val="24"/>
          <w:szCs w:val="24"/>
          <w:highlight w:val="white"/>
        </w:rPr>
      </w:pPr>
    </w:p>
    <w:p w14:paraId="03B8FFDE" w14:textId="77777777" w:rsidR="00B20356" w:rsidRDefault="00B20356">
      <w:pPr>
        <w:spacing w:line="360" w:lineRule="auto"/>
        <w:jc w:val="both"/>
        <w:rPr>
          <w:color w:val="CFE2F3"/>
          <w:sz w:val="24"/>
          <w:szCs w:val="24"/>
          <w:highlight w:val="white"/>
        </w:rPr>
      </w:pPr>
    </w:p>
    <w:p w14:paraId="6B3C8D2F" w14:textId="77777777" w:rsidR="00B20356" w:rsidRDefault="00B20356">
      <w:pPr>
        <w:spacing w:line="360" w:lineRule="auto"/>
        <w:jc w:val="both"/>
        <w:rPr>
          <w:ins w:id="156" w:author="周 媛媛" w:date="2018-05-05T15:15:00Z"/>
          <w:sz w:val="24"/>
          <w:szCs w:val="24"/>
          <w:highlight w:val="white"/>
        </w:rPr>
      </w:pPr>
    </w:p>
    <w:p w14:paraId="4BC90514" w14:textId="77777777" w:rsidR="00FD5978" w:rsidRDefault="00FD5978">
      <w:pPr>
        <w:spacing w:line="360" w:lineRule="auto"/>
        <w:jc w:val="both"/>
        <w:rPr>
          <w:ins w:id="157" w:author="周 媛媛" w:date="2018-05-05T15:15:00Z"/>
          <w:sz w:val="24"/>
          <w:szCs w:val="24"/>
          <w:highlight w:val="white"/>
        </w:rPr>
      </w:pPr>
    </w:p>
    <w:p w14:paraId="0099F769" w14:textId="77777777" w:rsidR="00FD5978" w:rsidRDefault="00FD5978">
      <w:pPr>
        <w:spacing w:line="360" w:lineRule="auto"/>
        <w:jc w:val="both"/>
        <w:rPr>
          <w:sz w:val="24"/>
          <w:szCs w:val="24"/>
          <w:highlight w:val="white"/>
        </w:rPr>
      </w:pPr>
    </w:p>
    <w:p w14:paraId="0D01445B" w14:textId="77777777" w:rsidR="00B20356" w:rsidRDefault="00B20356">
      <w:pPr>
        <w:spacing w:line="360" w:lineRule="auto"/>
        <w:jc w:val="both"/>
        <w:rPr>
          <w:b/>
          <w:sz w:val="24"/>
          <w:szCs w:val="24"/>
          <w:highlight w:val="white"/>
        </w:rPr>
      </w:pPr>
    </w:p>
    <w:p w14:paraId="04A80957" w14:textId="77777777" w:rsidR="00B20356" w:rsidRDefault="7478E0F7" w:rsidP="7478E0F7">
      <w:pPr>
        <w:spacing w:line="360" w:lineRule="auto"/>
        <w:jc w:val="both"/>
        <w:rPr>
          <w:b/>
          <w:bCs/>
          <w:sz w:val="24"/>
          <w:szCs w:val="24"/>
          <w:highlight w:val="white"/>
        </w:rPr>
      </w:pPr>
      <w:r w:rsidRPr="7478E0F7">
        <w:rPr>
          <w:b/>
          <w:bCs/>
          <w:sz w:val="24"/>
          <w:szCs w:val="24"/>
          <w:highlight w:val="white"/>
        </w:rPr>
        <w:lastRenderedPageBreak/>
        <w:t>(1) Friends</w:t>
      </w:r>
    </w:p>
    <w:p w14:paraId="3D7AFD83" w14:textId="77777777" w:rsidR="00B20356" w:rsidRDefault="7478E0F7">
      <w:pPr>
        <w:spacing w:line="360" w:lineRule="auto"/>
        <w:jc w:val="both"/>
        <w:rPr>
          <w:sz w:val="24"/>
          <w:szCs w:val="24"/>
          <w:highlight w:val="white"/>
        </w:rPr>
      </w:pPr>
      <w:r w:rsidRPr="7478E0F7">
        <w:rPr>
          <w:sz w:val="24"/>
          <w:szCs w:val="24"/>
          <w:highlight w:val="white"/>
        </w:rPr>
        <w:t xml:space="preserve">Here is  a search engine on the top of the page. The user can search for other user by user id or name and then invite him or her to be friends. </w:t>
      </w:r>
    </w:p>
    <w:p w14:paraId="325C5931" w14:textId="77777777" w:rsidR="00B20356" w:rsidRDefault="7478E0F7">
      <w:pPr>
        <w:spacing w:line="360" w:lineRule="auto"/>
        <w:jc w:val="both"/>
        <w:rPr>
          <w:sz w:val="24"/>
          <w:szCs w:val="24"/>
          <w:highlight w:val="white"/>
        </w:rPr>
      </w:pPr>
      <w:r w:rsidRPr="7478E0F7">
        <w:rPr>
          <w:sz w:val="24"/>
          <w:szCs w:val="24"/>
          <w:highlight w:val="white"/>
        </w:rPr>
        <w:t>Here is a list of my friends. If clicking on one friend’s name, the friend’s profile is shown.</w:t>
      </w:r>
    </w:p>
    <w:p w14:paraId="1BD67509" w14:textId="77777777" w:rsidR="00B20356" w:rsidRDefault="00B20356">
      <w:pPr>
        <w:spacing w:line="360" w:lineRule="auto"/>
        <w:jc w:val="both"/>
        <w:rPr>
          <w:sz w:val="24"/>
          <w:szCs w:val="24"/>
          <w:highlight w:val="white"/>
        </w:rPr>
      </w:pPr>
    </w:p>
    <w:p w14:paraId="0D5491A5"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71552" behindDoc="0" locked="0" layoutInCell="1" hidden="0" allowOverlap="1" wp14:anchorId="521A4617" wp14:editId="54FFC38F">
            <wp:simplePos x="0" y="0"/>
            <wp:positionH relativeFrom="margin">
              <wp:posOffset>504825</wp:posOffset>
            </wp:positionH>
            <wp:positionV relativeFrom="paragraph">
              <wp:posOffset>247650</wp:posOffset>
            </wp:positionV>
            <wp:extent cx="1762125" cy="3199096"/>
            <wp:effectExtent l="0" t="0" r="0" b="0"/>
            <wp:wrapSquare wrapText="bothSides" distT="114300" distB="114300" distL="114300" distR="114300"/>
            <wp:docPr id="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a:stretch>
                      <a:fillRect/>
                    </a:stretch>
                  </pic:blipFill>
                  <pic:spPr>
                    <a:xfrm>
                      <a:off x="0" y="0"/>
                      <a:ext cx="1762125" cy="3199096"/>
                    </a:xfrm>
                    <a:prstGeom prst="rect">
                      <a:avLst/>
                    </a:prstGeom>
                    <a:ln/>
                  </pic:spPr>
                </pic:pic>
              </a:graphicData>
            </a:graphic>
          </wp:anchor>
        </w:drawing>
      </w:r>
      <w:r>
        <w:rPr>
          <w:noProof/>
          <w:lang w:val="en-US"/>
        </w:rPr>
        <w:drawing>
          <wp:anchor distT="114300" distB="114300" distL="114300" distR="114300" simplePos="0" relativeHeight="251672576" behindDoc="0" locked="0" layoutInCell="1" hidden="0" allowOverlap="1" wp14:anchorId="72FE31AB" wp14:editId="1CC45C78">
            <wp:simplePos x="0" y="0"/>
            <wp:positionH relativeFrom="margin">
              <wp:posOffset>2924175</wp:posOffset>
            </wp:positionH>
            <wp:positionV relativeFrom="paragraph">
              <wp:posOffset>247650</wp:posOffset>
            </wp:positionV>
            <wp:extent cx="1799617" cy="3200400"/>
            <wp:effectExtent l="0" t="0" r="0" b="0"/>
            <wp:wrapSquare wrapText="bothSides" distT="114300" distB="114300" distL="114300" distR="114300"/>
            <wp:docPr id="1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1799617" cy="3200400"/>
                    </a:xfrm>
                    <a:prstGeom prst="rect">
                      <a:avLst/>
                    </a:prstGeom>
                    <a:ln/>
                  </pic:spPr>
                </pic:pic>
              </a:graphicData>
            </a:graphic>
          </wp:anchor>
        </w:drawing>
      </w:r>
    </w:p>
    <w:p w14:paraId="00642356" w14:textId="77777777" w:rsidR="00B20356" w:rsidRDefault="00B20356">
      <w:pPr>
        <w:spacing w:line="360" w:lineRule="auto"/>
        <w:jc w:val="both"/>
        <w:rPr>
          <w:color w:val="CFE2F3"/>
          <w:sz w:val="24"/>
          <w:szCs w:val="24"/>
          <w:highlight w:val="white"/>
        </w:rPr>
      </w:pPr>
    </w:p>
    <w:p w14:paraId="1CAC5D28" w14:textId="77777777" w:rsidR="00B20356" w:rsidRDefault="00B20356">
      <w:pPr>
        <w:spacing w:line="360" w:lineRule="auto"/>
        <w:jc w:val="both"/>
        <w:rPr>
          <w:color w:val="CFE2F3"/>
          <w:sz w:val="24"/>
          <w:szCs w:val="24"/>
          <w:highlight w:val="white"/>
        </w:rPr>
      </w:pPr>
    </w:p>
    <w:p w14:paraId="1B7E82E1" w14:textId="77777777" w:rsidR="00B20356" w:rsidRDefault="00B20356">
      <w:pPr>
        <w:spacing w:line="360" w:lineRule="auto"/>
        <w:jc w:val="both"/>
        <w:rPr>
          <w:color w:val="CFE2F3"/>
          <w:sz w:val="24"/>
          <w:szCs w:val="24"/>
          <w:highlight w:val="white"/>
        </w:rPr>
      </w:pPr>
    </w:p>
    <w:p w14:paraId="5F6FAE34" w14:textId="77777777" w:rsidR="00B20356" w:rsidRDefault="00B20356">
      <w:pPr>
        <w:spacing w:line="360" w:lineRule="auto"/>
        <w:jc w:val="both"/>
        <w:rPr>
          <w:color w:val="CFE2F3"/>
          <w:sz w:val="24"/>
          <w:szCs w:val="24"/>
          <w:highlight w:val="white"/>
        </w:rPr>
      </w:pPr>
    </w:p>
    <w:p w14:paraId="5A7AF122" w14:textId="77777777" w:rsidR="00B20356" w:rsidRDefault="00B20356">
      <w:pPr>
        <w:spacing w:line="360" w:lineRule="auto"/>
        <w:jc w:val="both"/>
        <w:rPr>
          <w:color w:val="CFE2F3"/>
          <w:sz w:val="24"/>
          <w:szCs w:val="24"/>
          <w:highlight w:val="white"/>
        </w:rPr>
      </w:pPr>
    </w:p>
    <w:p w14:paraId="398182F0" w14:textId="77777777" w:rsidR="00B20356" w:rsidRDefault="00B20356">
      <w:pPr>
        <w:spacing w:line="360" w:lineRule="auto"/>
        <w:jc w:val="both"/>
        <w:rPr>
          <w:color w:val="CFE2F3"/>
          <w:sz w:val="24"/>
          <w:szCs w:val="24"/>
          <w:highlight w:val="white"/>
        </w:rPr>
      </w:pPr>
    </w:p>
    <w:p w14:paraId="38890602" w14:textId="77777777" w:rsidR="00B20356" w:rsidRDefault="00B20356">
      <w:pPr>
        <w:spacing w:line="360" w:lineRule="auto"/>
        <w:jc w:val="both"/>
        <w:rPr>
          <w:color w:val="CFE2F3"/>
          <w:sz w:val="24"/>
          <w:szCs w:val="24"/>
          <w:highlight w:val="white"/>
        </w:rPr>
      </w:pPr>
    </w:p>
    <w:p w14:paraId="7BB845E0" w14:textId="77777777" w:rsidR="00B20356" w:rsidRDefault="00B20356">
      <w:pPr>
        <w:spacing w:line="360" w:lineRule="auto"/>
        <w:jc w:val="both"/>
        <w:rPr>
          <w:color w:val="CFE2F3"/>
          <w:sz w:val="24"/>
          <w:szCs w:val="24"/>
          <w:highlight w:val="white"/>
        </w:rPr>
      </w:pPr>
    </w:p>
    <w:p w14:paraId="675DA9B2" w14:textId="77777777" w:rsidR="00B20356" w:rsidRDefault="00B20356">
      <w:pPr>
        <w:spacing w:line="360" w:lineRule="auto"/>
        <w:jc w:val="both"/>
        <w:rPr>
          <w:color w:val="CFE2F3"/>
          <w:sz w:val="24"/>
          <w:szCs w:val="24"/>
          <w:highlight w:val="white"/>
        </w:rPr>
      </w:pPr>
    </w:p>
    <w:p w14:paraId="0F43ED4E" w14:textId="77777777" w:rsidR="00B20356" w:rsidRDefault="00B20356">
      <w:pPr>
        <w:spacing w:line="360" w:lineRule="auto"/>
        <w:jc w:val="both"/>
        <w:rPr>
          <w:color w:val="CFE2F3"/>
          <w:sz w:val="24"/>
          <w:szCs w:val="24"/>
          <w:highlight w:val="white"/>
        </w:rPr>
      </w:pPr>
    </w:p>
    <w:p w14:paraId="3BF3826F" w14:textId="77777777" w:rsidR="00B20356" w:rsidRDefault="00B20356">
      <w:pPr>
        <w:spacing w:line="360" w:lineRule="auto"/>
        <w:jc w:val="both"/>
        <w:rPr>
          <w:color w:val="CFE2F3"/>
          <w:sz w:val="24"/>
          <w:szCs w:val="24"/>
          <w:highlight w:val="white"/>
        </w:rPr>
      </w:pPr>
    </w:p>
    <w:p w14:paraId="07DF9F8A" w14:textId="77777777" w:rsidR="00B20356" w:rsidRDefault="00B20356">
      <w:pPr>
        <w:spacing w:line="360" w:lineRule="auto"/>
        <w:jc w:val="both"/>
        <w:rPr>
          <w:color w:val="CFE2F3"/>
          <w:sz w:val="24"/>
          <w:szCs w:val="24"/>
          <w:highlight w:val="white"/>
        </w:rPr>
      </w:pPr>
    </w:p>
    <w:p w14:paraId="28F821FD" w14:textId="77777777" w:rsidR="00B20356" w:rsidRDefault="00B20356">
      <w:pPr>
        <w:spacing w:line="360" w:lineRule="auto"/>
        <w:jc w:val="both"/>
        <w:rPr>
          <w:color w:val="CFE2F3"/>
          <w:sz w:val="24"/>
          <w:szCs w:val="24"/>
          <w:highlight w:val="white"/>
        </w:rPr>
      </w:pPr>
    </w:p>
    <w:p w14:paraId="523CAADF" w14:textId="77777777" w:rsidR="00B20356" w:rsidRDefault="00B20356">
      <w:pPr>
        <w:spacing w:line="360" w:lineRule="auto"/>
        <w:jc w:val="both"/>
        <w:rPr>
          <w:color w:val="CFE2F3"/>
          <w:sz w:val="24"/>
          <w:szCs w:val="24"/>
          <w:highlight w:val="white"/>
        </w:rPr>
      </w:pPr>
    </w:p>
    <w:p w14:paraId="7C73FD2E" w14:textId="77777777" w:rsidR="00B20356" w:rsidRDefault="7478E0F7" w:rsidP="7478E0F7">
      <w:pPr>
        <w:spacing w:line="360" w:lineRule="auto"/>
        <w:jc w:val="both"/>
        <w:rPr>
          <w:b/>
          <w:bCs/>
          <w:sz w:val="24"/>
          <w:szCs w:val="24"/>
          <w:highlight w:val="white"/>
        </w:rPr>
      </w:pPr>
      <w:r w:rsidRPr="7478E0F7">
        <w:rPr>
          <w:b/>
          <w:bCs/>
          <w:sz w:val="24"/>
          <w:szCs w:val="24"/>
          <w:highlight w:val="white"/>
        </w:rPr>
        <w:t>(2) Groups</w:t>
      </w:r>
    </w:p>
    <w:p w14:paraId="08C4DB8E" w14:textId="77777777" w:rsidR="00B20356" w:rsidRDefault="7478E0F7">
      <w:pPr>
        <w:spacing w:line="360" w:lineRule="auto"/>
        <w:jc w:val="both"/>
        <w:rPr>
          <w:sz w:val="24"/>
          <w:szCs w:val="24"/>
          <w:highlight w:val="white"/>
        </w:rPr>
      </w:pPr>
      <w:r w:rsidRPr="7478E0F7">
        <w:rPr>
          <w:b/>
          <w:bCs/>
          <w:sz w:val="24"/>
          <w:szCs w:val="24"/>
          <w:highlight w:val="white"/>
        </w:rPr>
        <w:t>(2.1) Make Groups</w:t>
      </w:r>
    </w:p>
    <w:p w14:paraId="03278439" w14:textId="77777777" w:rsidR="00B20356" w:rsidRDefault="7478E0F7">
      <w:pPr>
        <w:spacing w:line="360" w:lineRule="auto"/>
        <w:jc w:val="both"/>
        <w:rPr>
          <w:sz w:val="24"/>
          <w:szCs w:val="24"/>
          <w:highlight w:val="white"/>
        </w:rPr>
      </w:pPr>
      <w:r w:rsidRPr="7478E0F7">
        <w:rPr>
          <w:sz w:val="24"/>
          <w:szCs w:val="24"/>
          <w:highlight w:val="white"/>
        </w:rPr>
        <w:t>On the main page of “Make Groups”, the user can select people to be group members. Once saved, this group is created and the page will go back to “Friends” main page.</w:t>
      </w:r>
    </w:p>
    <w:p w14:paraId="1E082393" w14:textId="77777777" w:rsidR="00B20356" w:rsidRDefault="00B20356">
      <w:pPr>
        <w:spacing w:line="360" w:lineRule="auto"/>
        <w:jc w:val="both"/>
        <w:rPr>
          <w:sz w:val="24"/>
          <w:szCs w:val="24"/>
          <w:highlight w:val="white"/>
        </w:rPr>
      </w:pPr>
    </w:p>
    <w:p w14:paraId="39497FF8" w14:textId="77777777" w:rsidR="00B20356" w:rsidRDefault="00B20356">
      <w:pPr>
        <w:spacing w:line="360" w:lineRule="auto"/>
        <w:jc w:val="both"/>
        <w:rPr>
          <w:sz w:val="24"/>
          <w:szCs w:val="24"/>
          <w:highlight w:val="white"/>
        </w:rPr>
      </w:pPr>
    </w:p>
    <w:p w14:paraId="53BF1519" w14:textId="77777777" w:rsidR="00B20356" w:rsidRDefault="00B20356">
      <w:pPr>
        <w:spacing w:line="360" w:lineRule="auto"/>
        <w:jc w:val="both"/>
        <w:rPr>
          <w:sz w:val="24"/>
          <w:szCs w:val="24"/>
          <w:highlight w:val="white"/>
        </w:rPr>
      </w:pPr>
    </w:p>
    <w:p w14:paraId="64994F46" w14:textId="77777777" w:rsidR="00B20356" w:rsidRDefault="00B20356">
      <w:pPr>
        <w:spacing w:line="360" w:lineRule="auto"/>
        <w:jc w:val="both"/>
        <w:rPr>
          <w:sz w:val="24"/>
          <w:szCs w:val="24"/>
          <w:highlight w:val="white"/>
        </w:rPr>
      </w:pPr>
    </w:p>
    <w:p w14:paraId="68831F8C" w14:textId="77777777" w:rsidR="00B20356" w:rsidRDefault="00B20356">
      <w:pPr>
        <w:spacing w:line="360" w:lineRule="auto"/>
        <w:jc w:val="both"/>
        <w:rPr>
          <w:sz w:val="24"/>
          <w:szCs w:val="24"/>
          <w:highlight w:val="white"/>
        </w:rPr>
      </w:pPr>
    </w:p>
    <w:p w14:paraId="095E2603" w14:textId="77777777" w:rsidR="00B20356" w:rsidRDefault="00105373">
      <w:pPr>
        <w:spacing w:line="360" w:lineRule="auto"/>
        <w:jc w:val="both"/>
        <w:rPr>
          <w:sz w:val="24"/>
          <w:szCs w:val="24"/>
          <w:highlight w:val="white"/>
        </w:rPr>
      </w:pPr>
      <w:r>
        <w:rPr>
          <w:noProof/>
          <w:lang w:val="en-US"/>
        </w:rPr>
        <w:lastRenderedPageBreak/>
        <w:drawing>
          <wp:anchor distT="114300" distB="114300" distL="114300" distR="114300" simplePos="0" relativeHeight="251673600" behindDoc="0" locked="0" layoutInCell="1" hidden="0" allowOverlap="1" wp14:anchorId="341C1813" wp14:editId="34D45863">
            <wp:simplePos x="0" y="0"/>
            <wp:positionH relativeFrom="margin">
              <wp:posOffset>2876550</wp:posOffset>
            </wp:positionH>
            <wp:positionV relativeFrom="paragraph">
              <wp:posOffset>104775</wp:posOffset>
            </wp:positionV>
            <wp:extent cx="1762125" cy="3143250"/>
            <wp:effectExtent l="0" t="0" r="0" b="0"/>
            <wp:wrapSquare wrapText="bothSides" distT="114300" distB="114300" distL="114300" distR="114300"/>
            <wp:docPr id="3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0"/>
                    <a:srcRect/>
                    <a:stretch>
                      <a:fillRect/>
                    </a:stretch>
                  </pic:blipFill>
                  <pic:spPr>
                    <a:xfrm>
                      <a:off x="0" y="0"/>
                      <a:ext cx="1762125" cy="3143250"/>
                    </a:xfrm>
                    <a:prstGeom prst="rect">
                      <a:avLst/>
                    </a:prstGeom>
                    <a:ln/>
                  </pic:spPr>
                </pic:pic>
              </a:graphicData>
            </a:graphic>
          </wp:anchor>
        </w:drawing>
      </w:r>
      <w:r>
        <w:rPr>
          <w:noProof/>
          <w:lang w:val="en-US"/>
        </w:rPr>
        <w:drawing>
          <wp:anchor distT="114300" distB="114300" distL="114300" distR="114300" simplePos="0" relativeHeight="251674624" behindDoc="0" locked="0" layoutInCell="1" hidden="0" allowOverlap="1" wp14:anchorId="514F8C61" wp14:editId="73C94AD7">
            <wp:simplePos x="0" y="0"/>
            <wp:positionH relativeFrom="margin">
              <wp:posOffset>457200</wp:posOffset>
            </wp:positionH>
            <wp:positionV relativeFrom="paragraph">
              <wp:posOffset>47625</wp:posOffset>
            </wp:positionV>
            <wp:extent cx="1713575" cy="3114675"/>
            <wp:effectExtent l="0" t="0" r="0" b="0"/>
            <wp:wrapSquare wrapText="bothSides" distT="114300" distB="114300" distL="114300" distR="114300"/>
            <wp:docPr id="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8"/>
                    <a:srcRect/>
                    <a:stretch>
                      <a:fillRect/>
                    </a:stretch>
                  </pic:blipFill>
                  <pic:spPr>
                    <a:xfrm>
                      <a:off x="0" y="0"/>
                      <a:ext cx="1713575" cy="3114675"/>
                    </a:xfrm>
                    <a:prstGeom prst="rect">
                      <a:avLst/>
                    </a:prstGeom>
                    <a:ln/>
                  </pic:spPr>
                </pic:pic>
              </a:graphicData>
            </a:graphic>
          </wp:anchor>
        </w:drawing>
      </w:r>
    </w:p>
    <w:p w14:paraId="7BE506FF" w14:textId="77777777" w:rsidR="00B20356" w:rsidRDefault="00B20356">
      <w:pPr>
        <w:spacing w:line="360" w:lineRule="auto"/>
        <w:jc w:val="both"/>
        <w:rPr>
          <w:sz w:val="24"/>
          <w:szCs w:val="24"/>
          <w:highlight w:val="white"/>
        </w:rPr>
      </w:pPr>
    </w:p>
    <w:p w14:paraId="1C4A5089" w14:textId="77777777" w:rsidR="00B20356" w:rsidRDefault="00B20356">
      <w:pPr>
        <w:spacing w:line="360" w:lineRule="auto"/>
        <w:jc w:val="both"/>
        <w:rPr>
          <w:sz w:val="24"/>
          <w:szCs w:val="24"/>
          <w:highlight w:val="white"/>
        </w:rPr>
      </w:pPr>
    </w:p>
    <w:p w14:paraId="6A0060D3" w14:textId="77777777" w:rsidR="00B20356" w:rsidRDefault="00B20356">
      <w:pPr>
        <w:spacing w:line="360" w:lineRule="auto"/>
        <w:jc w:val="both"/>
        <w:rPr>
          <w:sz w:val="24"/>
          <w:szCs w:val="24"/>
          <w:highlight w:val="white"/>
        </w:rPr>
      </w:pPr>
    </w:p>
    <w:p w14:paraId="2B8F5C50" w14:textId="77777777" w:rsidR="00B20356" w:rsidRDefault="00B20356">
      <w:pPr>
        <w:spacing w:line="360" w:lineRule="auto"/>
        <w:jc w:val="both"/>
        <w:rPr>
          <w:sz w:val="24"/>
          <w:szCs w:val="24"/>
          <w:highlight w:val="white"/>
        </w:rPr>
      </w:pPr>
    </w:p>
    <w:p w14:paraId="35D544DA" w14:textId="77777777" w:rsidR="00B20356" w:rsidRDefault="00B20356">
      <w:pPr>
        <w:spacing w:line="360" w:lineRule="auto"/>
        <w:jc w:val="both"/>
        <w:rPr>
          <w:sz w:val="24"/>
          <w:szCs w:val="24"/>
          <w:highlight w:val="white"/>
        </w:rPr>
      </w:pPr>
    </w:p>
    <w:p w14:paraId="51BF263A" w14:textId="77777777" w:rsidR="00B20356" w:rsidRDefault="00B20356">
      <w:pPr>
        <w:spacing w:line="360" w:lineRule="auto"/>
        <w:jc w:val="both"/>
        <w:rPr>
          <w:sz w:val="24"/>
          <w:szCs w:val="24"/>
          <w:highlight w:val="white"/>
        </w:rPr>
      </w:pPr>
    </w:p>
    <w:p w14:paraId="2D2A6067" w14:textId="77777777" w:rsidR="00B20356" w:rsidRDefault="00B20356">
      <w:pPr>
        <w:spacing w:line="360" w:lineRule="auto"/>
        <w:jc w:val="both"/>
        <w:rPr>
          <w:sz w:val="24"/>
          <w:szCs w:val="24"/>
          <w:highlight w:val="white"/>
        </w:rPr>
      </w:pPr>
    </w:p>
    <w:p w14:paraId="4DC12762" w14:textId="77777777" w:rsidR="00B20356" w:rsidRDefault="00B20356">
      <w:pPr>
        <w:spacing w:line="360" w:lineRule="auto"/>
        <w:jc w:val="both"/>
        <w:rPr>
          <w:sz w:val="24"/>
          <w:szCs w:val="24"/>
          <w:highlight w:val="white"/>
        </w:rPr>
      </w:pPr>
    </w:p>
    <w:p w14:paraId="0610BDE3" w14:textId="77777777" w:rsidR="00B20356" w:rsidRDefault="00B20356">
      <w:pPr>
        <w:spacing w:line="360" w:lineRule="auto"/>
        <w:jc w:val="both"/>
        <w:rPr>
          <w:sz w:val="24"/>
          <w:szCs w:val="24"/>
          <w:highlight w:val="white"/>
        </w:rPr>
      </w:pPr>
    </w:p>
    <w:p w14:paraId="4B51546D" w14:textId="77777777" w:rsidR="00B20356" w:rsidRDefault="00B20356">
      <w:pPr>
        <w:spacing w:line="360" w:lineRule="auto"/>
        <w:jc w:val="both"/>
        <w:rPr>
          <w:sz w:val="24"/>
          <w:szCs w:val="24"/>
          <w:highlight w:val="white"/>
        </w:rPr>
      </w:pPr>
    </w:p>
    <w:p w14:paraId="0A20C4D3" w14:textId="77777777" w:rsidR="00B20356" w:rsidRDefault="00B20356">
      <w:pPr>
        <w:spacing w:line="360" w:lineRule="auto"/>
        <w:jc w:val="both"/>
        <w:rPr>
          <w:sz w:val="24"/>
          <w:szCs w:val="24"/>
          <w:highlight w:val="white"/>
        </w:rPr>
      </w:pPr>
    </w:p>
    <w:p w14:paraId="262B835C" w14:textId="77777777" w:rsidR="00B20356" w:rsidRDefault="00B20356">
      <w:pPr>
        <w:spacing w:line="360" w:lineRule="auto"/>
        <w:jc w:val="both"/>
        <w:rPr>
          <w:sz w:val="24"/>
          <w:szCs w:val="24"/>
          <w:highlight w:val="white"/>
        </w:rPr>
      </w:pPr>
    </w:p>
    <w:p w14:paraId="6E5B1671"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75648" behindDoc="0" locked="0" layoutInCell="1" hidden="0" allowOverlap="1" wp14:anchorId="0C48FFA3" wp14:editId="6783C87C">
            <wp:simplePos x="0" y="0"/>
            <wp:positionH relativeFrom="margin">
              <wp:posOffset>2876550</wp:posOffset>
            </wp:positionH>
            <wp:positionV relativeFrom="paragraph">
              <wp:posOffset>80963</wp:posOffset>
            </wp:positionV>
            <wp:extent cx="1762125" cy="3132667"/>
            <wp:effectExtent l="0" t="0" r="0" b="0"/>
            <wp:wrapSquare wrapText="bothSides" distT="114300" distB="114300" distL="114300" distR="11430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1762125" cy="3132667"/>
                    </a:xfrm>
                    <a:prstGeom prst="rect">
                      <a:avLst/>
                    </a:prstGeom>
                    <a:ln/>
                  </pic:spPr>
                </pic:pic>
              </a:graphicData>
            </a:graphic>
          </wp:anchor>
        </w:drawing>
      </w:r>
      <w:r>
        <w:rPr>
          <w:noProof/>
          <w:lang w:val="en-US"/>
        </w:rPr>
        <w:drawing>
          <wp:anchor distT="114300" distB="114300" distL="114300" distR="114300" simplePos="0" relativeHeight="251676672" behindDoc="0" locked="0" layoutInCell="1" hidden="0" allowOverlap="1" wp14:anchorId="45AF26B2" wp14:editId="6B6C58D9">
            <wp:simplePos x="0" y="0"/>
            <wp:positionH relativeFrom="margin">
              <wp:posOffset>433388</wp:posOffset>
            </wp:positionH>
            <wp:positionV relativeFrom="paragraph">
              <wp:posOffset>76200</wp:posOffset>
            </wp:positionV>
            <wp:extent cx="1762125" cy="3142456"/>
            <wp:effectExtent l="0" t="0" r="0" b="0"/>
            <wp:wrapSquare wrapText="bothSides" distT="114300" distB="114300" distL="114300" distR="114300"/>
            <wp:docPr id="2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
                    <a:srcRect/>
                    <a:stretch>
                      <a:fillRect/>
                    </a:stretch>
                  </pic:blipFill>
                  <pic:spPr>
                    <a:xfrm>
                      <a:off x="0" y="0"/>
                      <a:ext cx="1762125" cy="3142456"/>
                    </a:xfrm>
                    <a:prstGeom prst="rect">
                      <a:avLst/>
                    </a:prstGeom>
                    <a:ln/>
                  </pic:spPr>
                </pic:pic>
              </a:graphicData>
            </a:graphic>
          </wp:anchor>
        </w:drawing>
      </w:r>
    </w:p>
    <w:p w14:paraId="3778EBD5" w14:textId="77777777" w:rsidR="00B20356" w:rsidRDefault="00B20356">
      <w:pPr>
        <w:spacing w:line="360" w:lineRule="auto"/>
        <w:jc w:val="both"/>
        <w:rPr>
          <w:sz w:val="24"/>
          <w:szCs w:val="24"/>
          <w:highlight w:val="white"/>
        </w:rPr>
      </w:pPr>
    </w:p>
    <w:p w14:paraId="34FC0ABE" w14:textId="77777777" w:rsidR="00B20356" w:rsidRDefault="00B20356">
      <w:pPr>
        <w:spacing w:line="360" w:lineRule="auto"/>
        <w:jc w:val="both"/>
        <w:rPr>
          <w:sz w:val="24"/>
          <w:szCs w:val="24"/>
          <w:highlight w:val="white"/>
        </w:rPr>
      </w:pPr>
    </w:p>
    <w:p w14:paraId="4434F5FD" w14:textId="77777777" w:rsidR="00B20356" w:rsidRDefault="00B20356">
      <w:pPr>
        <w:spacing w:line="360" w:lineRule="auto"/>
        <w:jc w:val="both"/>
        <w:rPr>
          <w:sz w:val="24"/>
          <w:szCs w:val="24"/>
          <w:highlight w:val="white"/>
        </w:rPr>
      </w:pPr>
    </w:p>
    <w:p w14:paraId="3ECDB204" w14:textId="77777777" w:rsidR="00B20356" w:rsidRDefault="00B20356">
      <w:pPr>
        <w:spacing w:line="360" w:lineRule="auto"/>
        <w:jc w:val="both"/>
        <w:rPr>
          <w:sz w:val="24"/>
          <w:szCs w:val="24"/>
          <w:highlight w:val="white"/>
        </w:rPr>
      </w:pPr>
    </w:p>
    <w:p w14:paraId="74332BC0" w14:textId="77777777" w:rsidR="00B20356" w:rsidRDefault="00B20356">
      <w:pPr>
        <w:spacing w:line="360" w:lineRule="auto"/>
        <w:jc w:val="both"/>
        <w:rPr>
          <w:sz w:val="24"/>
          <w:szCs w:val="24"/>
          <w:highlight w:val="white"/>
        </w:rPr>
      </w:pPr>
    </w:p>
    <w:p w14:paraId="6A225EF5" w14:textId="77777777" w:rsidR="00B20356" w:rsidRDefault="00B20356">
      <w:pPr>
        <w:spacing w:line="360" w:lineRule="auto"/>
        <w:jc w:val="both"/>
        <w:rPr>
          <w:sz w:val="24"/>
          <w:szCs w:val="24"/>
          <w:highlight w:val="white"/>
        </w:rPr>
      </w:pPr>
    </w:p>
    <w:p w14:paraId="43A1C0BC" w14:textId="77777777" w:rsidR="00B20356" w:rsidRDefault="00B20356">
      <w:pPr>
        <w:spacing w:line="360" w:lineRule="auto"/>
        <w:jc w:val="both"/>
        <w:rPr>
          <w:sz w:val="24"/>
          <w:szCs w:val="24"/>
          <w:highlight w:val="white"/>
        </w:rPr>
      </w:pPr>
    </w:p>
    <w:p w14:paraId="2F6BBD12" w14:textId="77777777" w:rsidR="00B20356" w:rsidRDefault="00B20356">
      <w:pPr>
        <w:spacing w:line="360" w:lineRule="auto"/>
        <w:jc w:val="both"/>
        <w:rPr>
          <w:sz w:val="24"/>
          <w:szCs w:val="24"/>
          <w:highlight w:val="white"/>
        </w:rPr>
      </w:pPr>
    </w:p>
    <w:p w14:paraId="53412E09" w14:textId="77777777" w:rsidR="00B20356" w:rsidRDefault="00B20356">
      <w:pPr>
        <w:spacing w:line="360" w:lineRule="auto"/>
        <w:jc w:val="both"/>
        <w:rPr>
          <w:sz w:val="24"/>
          <w:szCs w:val="24"/>
          <w:highlight w:val="white"/>
        </w:rPr>
      </w:pPr>
    </w:p>
    <w:p w14:paraId="068FE896" w14:textId="77777777" w:rsidR="00B20356" w:rsidRDefault="00B20356">
      <w:pPr>
        <w:spacing w:line="360" w:lineRule="auto"/>
        <w:jc w:val="both"/>
        <w:rPr>
          <w:sz w:val="24"/>
          <w:szCs w:val="24"/>
          <w:highlight w:val="white"/>
        </w:rPr>
      </w:pPr>
    </w:p>
    <w:p w14:paraId="59DA89BF" w14:textId="77777777" w:rsidR="00B20356" w:rsidRDefault="00B20356">
      <w:pPr>
        <w:spacing w:line="360" w:lineRule="auto"/>
        <w:jc w:val="both"/>
        <w:rPr>
          <w:sz w:val="24"/>
          <w:szCs w:val="24"/>
          <w:highlight w:val="white"/>
        </w:rPr>
      </w:pPr>
    </w:p>
    <w:p w14:paraId="2FE35AA0" w14:textId="77777777" w:rsidR="00B20356" w:rsidRDefault="00B20356">
      <w:pPr>
        <w:spacing w:line="360" w:lineRule="auto"/>
        <w:jc w:val="both"/>
        <w:rPr>
          <w:sz w:val="24"/>
          <w:szCs w:val="24"/>
          <w:highlight w:val="white"/>
        </w:rPr>
      </w:pPr>
    </w:p>
    <w:p w14:paraId="401877BA" w14:textId="77777777" w:rsidR="00B20356" w:rsidRDefault="00B20356">
      <w:pPr>
        <w:spacing w:line="360" w:lineRule="auto"/>
        <w:jc w:val="both"/>
        <w:rPr>
          <w:b/>
          <w:sz w:val="24"/>
          <w:szCs w:val="24"/>
          <w:highlight w:val="white"/>
        </w:rPr>
      </w:pPr>
    </w:p>
    <w:p w14:paraId="05B5FEFA" w14:textId="77777777" w:rsidR="00B20356" w:rsidRDefault="00B20356">
      <w:pPr>
        <w:spacing w:line="360" w:lineRule="auto"/>
        <w:jc w:val="both"/>
        <w:rPr>
          <w:ins w:id="158" w:author="周 媛媛" w:date="2018-05-05T15:16:00Z"/>
          <w:b/>
          <w:sz w:val="24"/>
          <w:szCs w:val="24"/>
          <w:highlight w:val="white"/>
        </w:rPr>
      </w:pPr>
    </w:p>
    <w:p w14:paraId="6ADD0DD3" w14:textId="77777777" w:rsidR="00FD5978" w:rsidRDefault="00FD5978">
      <w:pPr>
        <w:spacing w:line="360" w:lineRule="auto"/>
        <w:jc w:val="both"/>
        <w:rPr>
          <w:ins w:id="159" w:author="周 媛媛" w:date="2018-05-05T15:16:00Z"/>
          <w:b/>
          <w:sz w:val="24"/>
          <w:szCs w:val="24"/>
          <w:highlight w:val="white"/>
        </w:rPr>
      </w:pPr>
    </w:p>
    <w:p w14:paraId="3D6857EE" w14:textId="77777777" w:rsidR="00FD5978" w:rsidRDefault="00FD5978">
      <w:pPr>
        <w:spacing w:line="360" w:lineRule="auto"/>
        <w:jc w:val="both"/>
        <w:rPr>
          <w:b/>
          <w:sz w:val="24"/>
          <w:szCs w:val="24"/>
          <w:highlight w:val="white"/>
        </w:rPr>
      </w:pPr>
    </w:p>
    <w:p w14:paraId="32037F95" w14:textId="77777777" w:rsidR="00B20356" w:rsidRDefault="00B20356">
      <w:pPr>
        <w:spacing w:line="360" w:lineRule="auto"/>
        <w:jc w:val="both"/>
        <w:rPr>
          <w:b/>
          <w:sz w:val="24"/>
          <w:szCs w:val="24"/>
          <w:highlight w:val="white"/>
        </w:rPr>
      </w:pPr>
    </w:p>
    <w:p w14:paraId="4B424AE6" w14:textId="77777777" w:rsidR="00B20356" w:rsidRDefault="7478E0F7">
      <w:pPr>
        <w:spacing w:line="360" w:lineRule="auto"/>
        <w:jc w:val="both"/>
        <w:rPr>
          <w:sz w:val="24"/>
          <w:szCs w:val="24"/>
          <w:highlight w:val="white"/>
        </w:rPr>
      </w:pPr>
      <w:r w:rsidRPr="7478E0F7">
        <w:rPr>
          <w:b/>
          <w:bCs/>
          <w:sz w:val="24"/>
          <w:szCs w:val="24"/>
          <w:highlight w:val="white"/>
        </w:rPr>
        <w:t>(2.1) View Groups</w:t>
      </w:r>
    </w:p>
    <w:p w14:paraId="4940363E" w14:textId="77777777" w:rsidR="00B20356" w:rsidRDefault="7478E0F7">
      <w:pPr>
        <w:spacing w:line="360" w:lineRule="auto"/>
        <w:jc w:val="both"/>
        <w:rPr>
          <w:sz w:val="24"/>
          <w:szCs w:val="24"/>
          <w:highlight w:val="white"/>
        </w:rPr>
      </w:pPr>
      <w:r w:rsidRPr="7478E0F7">
        <w:rPr>
          <w:sz w:val="24"/>
          <w:szCs w:val="24"/>
          <w:highlight w:val="white"/>
        </w:rPr>
        <w:t>On the main page of “View Groups”, the user can select one group and then drop or edit this group.</w:t>
      </w:r>
    </w:p>
    <w:p w14:paraId="3F6DB673"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77696" behindDoc="0" locked="0" layoutInCell="1" hidden="0" allowOverlap="1" wp14:anchorId="36996309" wp14:editId="357920D2">
            <wp:simplePos x="0" y="0"/>
            <wp:positionH relativeFrom="margin">
              <wp:posOffset>2905125</wp:posOffset>
            </wp:positionH>
            <wp:positionV relativeFrom="paragraph">
              <wp:posOffset>190500</wp:posOffset>
            </wp:positionV>
            <wp:extent cx="1695450" cy="3020020"/>
            <wp:effectExtent l="0" t="0" r="0" b="0"/>
            <wp:wrapSquare wrapText="bothSides" distT="114300" distB="114300" distL="114300" distR="11430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1695450" cy="3020020"/>
                    </a:xfrm>
                    <a:prstGeom prst="rect">
                      <a:avLst/>
                    </a:prstGeom>
                    <a:ln/>
                  </pic:spPr>
                </pic:pic>
              </a:graphicData>
            </a:graphic>
          </wp:anchor>
        </w:drawing>
      </w:r>
      <w:r>
        <w:rPr>
          <w:noProof/>
          <w:lang w:val="en-US"/>
        </w:rPr>
        <w:drawing>
          <wp:anchor distT="114300" distB="114300" distL="114300" distR="114300" simplePos="0" relativeHeight="251678720" behindDoc="0" locked="0" layoutInCell="1" hidden="0" allowOverlap="1" wp14:anchorId="02ECD5E2" wp14:editId="52D5FE6A">
            <wp:simplePos x="0" y="0"/>
            <wp:positionH relativeFrom="margin">
              <wp:posOffset>552450</wp:posOffset>
            </wp:positionH>
            <wp:positionV relativeFrom="paragraph">
              <wp:posOffset>161925</wp:posOffset>
            </wp:positionV>
            <wp:extent cx="1690688" cy="3073177"/>
            <wp:effectExtent l="0" t="0" r="0" b="0"/>
            <wp:wrapSquare wrapText="bothSides" distT="114300" distB="114300" distL="114300" distR="11430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1690688" cy="3073177"/>
                    </a:xfrm>
                    <a:prstGeom prst="rect">
                      <a:avLst/>
                    </a:prstGeom>
                    <a:ln/>
                  </pic:spPr>
                </pic:pic>
              </a:graphicData>
            </a:graphic>
          </wp:anchor>
        </w:drawing>
      </w:r>
    </w:p>
    <w:p w14:paraId="6EFD3004" w14:textId="77777777" w:rsidR="00B20356" w:rsidRDefault="00B20356">
      <w:pPr>
        <w:spacing w:line="360" w:lineRule="auto"/>
        <w:jc w:val="both"/>
        <w:rPr>
          <w:sz w:val="24"/>
          <w:szCs w:val="24"/>
          <w:highlight w:val="white"/>
        </w:rPr>
      </w:pPr>
    </w:p>
    <w:p w14:paraId="02280C48" w14:textId="77777777" w:rsidR="00B20356" w:rsidRDefault="00B20356">
      <w:pPr>
        <w:spacing w:line="360" w:lineRule="auto"/>
        <w:jc w:val="both"/>
        <w:rPr>
          <w:sz w:val="24"/>
          <w:szCs w:val="24"/>
          <w:highlight w:val="white"/>
        </w:rPr>
      </w:pPr>
    </w:p>
    <w:p w14:paraId="556BDF53" w14:textId="77777777" w:rsidR="00B20356" w:rsidRDefault="00B20356">
      <w:pPr>
        <w:spacing w:line="360" w:lineRule="auto"/>
        <w:jc w:val="both"/>
        <w:rPr>
          <w:sz w:val="24"/>
          <w:szCs w:val="24"/>
          <w:highlight w:val="white"/>
        </w:rPr>
      </w:pPr>
    </w:p>
    <w:p w14:paraId="266363B3" w14:textId="77777777" w:rsidR="00B20356" w:rsidRDefault="00B20356">
      <w:pPr>
        <w:spacing w:line="360" w:lineRule="auto"/>
        <w:jc w:val="both"/>
        <w:rPr>
          <w:sz w:val="24"/>
          <w:szCs w:val="24"/>
          <w:highlight w:val="white"/>
        </w:rPr>
      </w:pPr>
    </w:p>
    <w:p w14:paraId="4DF48DC3" w14:textId="77777777" w:rsidR="00B20356" w:rsidRDefault="00B20356">
      <w:pPr>
        <w:spacing w:line="360" w:lineRule="auto"/>
        <w:jc w:val="both"/>
        <w:rPr>
          <w:sz w:val="24"/>
          <w:szCs w:val="24"/>
          <w:highlight w:val="white"/>
        </w:rPr>
      </w:pPr>
    </w:p>
    <w:p w14:paraId="39EF5379" w14:textId="77777777" w:rsidR="00B20356" w:rsidRDefault="00B20356">
      <w:pPr>
        <w:spacing w:line="360" w:lineRule="auto"/>
        <w:jc w:val="both"/>
        <w:rPr>
          <w:sz w:val="24"/>
          <w:szCs w:val="24"/>
          <w:highlight w:val="white"/>
        </w:rPr>
      </w:pPr>
    </w:p>
    <w:p w14:paraId="2D62166F" w14:textId="77777777" w:rsidR="00B20356" w:rsidRDefault="00B20356">
      <w:pPr>
        <w:spacing w:line="360" w:lineRule="auto"/>
        <w:jc w:val="both"/>
        <w:rPr>
          <w:b/>
          <w:sz w:val="24"/>
          <w:szCs w:val="24"/>
          <w:highlight w:val="white"/>
        </w:rPr>
      </w:pPr>
    </w:p>
    <w:p w14:paraId="2703731F" w14:textId="77777777" w:rsidR="00B20356" w:rsidRDefault="00B20356">
      <w:pPr>
        <w:spacing w:line="360" w:lineRule="auto"/>
        <w:jc w:val="both"/>
        <w:rPr>
          <w:b/>
          <w:sz w:val="24"/>
          <w:szCs w:val="24"/>
          <w:highlight w:val="white"/>
        </w:rPr>
      </w:pPr>
    </w:p>
    <w:p w14:paraId="4A643B16" w14:textId="77777777" w:rsidR="00B20356" w:rsidRDefault="00B20356">
      <w:pPr>
        <w:spacing w:line="360" w:lineRule="auto"/>
        <w:jc w:val="both"/>
        <w:rPr>
          <w:b/>
          <w:sz w:val="24"/>
          <w:szCs w:val="24"/>
          <w:highlight w:val="white"/>
        </w:rPr>
      </w:pPr>
    </w:p>
    <w:p w14:paraId="023B9822" w14:textId="77777777" w:rsidR="00B20356" w:rsidRDefault="00B20356">
      <w:pPr>
        <w:spacing w:line="360" w:lineRule="auto"/>
        <w:jc w:val="both"/>
        <w:rPr>
          <w:b/>
          <w:sz w:val="24"/>
          <w:szCs w:val="24"/>
          <w:highlight w:val="white"/>
        </w:rPr>
      </w:pPr>
    </w:p>
    <w:p w14:paraId="4347FB5C" w14:textId="77777777" w:rsidR="00B20356" w:rsidRDefault="00B20356">
      <w:pPr>
        <w:spacing w:line="360" w:lineRule="auto"/>
        <w:jc w:val="both"/>
        <w:rPr>
          <w:b/>
          <w:sz w:val="24"/>
          <w:szCs w:val="24"/>
          <w:highlight w:val="white"/>
        </w:rPr>
      </w:pPr>
    </w:p>
    <w:p w14:paraId="3B82DC4E" w14:textId="77777777" w:rsidR="00B20356" w:rsidRDefault="00B20356">
      <w:pPr>
        <w:spacing w:line="360" w:lineRule="auto"/>
        <w:jc w:val="both"/>
        <w:rPr>
          <w:b/>
          <w:sz w:val="24"/>
          <w:szCs w:val="24"/>
          <w:highlight w:val="white"/>
        </w:rPr>
      </w:pPr>
    </w:p>
    <w:p w14:paraId="264A6BB0" w14:textId="77777777" w:rsidR="00B20356" w:rsidRDefault="7478E0F7" w:rsidP="7478E0F7">
      <w:pPr>
        <w:spacing w:line="360" w:lineRule="auto"/>
        <w:jc w:val="both"/>
        <w:rPr>
          <w:b/>
          <w:bCs/>
          <w:sz w:val="24"/>
          <w:szCs w:val="24"/>
          <w:highlight w:val="white"/>
        </w:rPr>
      </w:pPr>
      <w:r w:rsidRPr="7478E0F7">
        <w:rPr>
          <w:b/>
          <w:bCs/>
          <w:sz w:val="24"/>
          <w:szCs w:val="24"/>
          <w:highlight w:val="white"/>
        </w:rPr>
        <w:t>(2.1.1)Drop Groups</w:t>
      </w:r>
    </w:p>
    <w:p w14:paraId="10120021" w14:textId="4A98BD4B" w:rsidR="00B20356" w:rsidRDefault="7478E0F7">
      <w:pPr>
        <w:spacing w:line="360" w:lineRule="auto"/>
        <w:jc w:val="both"/>
        <w:rPr>
          <w:sz w:val="24"/>
          <w:szCs w:val="24"/>
          <w:highlight w:val="white"/>
        </w:rPr>
      </w:pPr>
      <w:r w:rsidRPr="7478E0F7">
        <w:rPr>
          <w:sz w:val="24"/>
          <w:szCs w:val="24"/>
          <w:highlight w:val="white"/>
        </w:rPr>
        <w:t>Just click on drop button, a group will be removed from the group list on this page.</w:t>
      </w:r>
    </w:p>
    <w:p w14:paraId="1D9BA684" w14:textId="3F5072B2" w:rsidR="00B20356" w:rsidRDefault="00B20356">
      <w:pPr>
        <w:spacing w:line="360" w:lineRule="auto"/>
        <w:jc w:val="both"/>
        <w:rPr>
          <w:b/>
          <w:sz w:val="24"/>
          <w:szCs w:val="24"/>
          <w:highlight w:val="white"/>
        </w:rPr>
      </w:pPr>
    </w:p>
    <w:p w14:paraId="774FD617" w14:textId="60A2C88D" w:rsidR="00B20356" w:rsidRDefault="00FD5978">
      <w:pPr>
        <w:spacing w:line="360" w:lineRule="auto"/>
        <w:jc w:val="both"/>
        <w:rPr>
          <w:b/>
          <w:sz w:val="24"/>
          <w:szCs w:val="24"/>
          <w:highlight w:val="white"/>
        </w:rPr>
      </w:pPr>
      <w:r>
        <w:rPr>
          <w:noProof/>
          <w:lang w:val="en-US"/>
        </w:rPr>
        <w:drawing>
          <wp:anchor distT="114300" distB="114300" distL="114300" distR="114300" simplePos="0" relativeHeight="251679744" behindDoc="0" locked="0" layoutInCell="1" hidden="0" allowOverlap="1" wp14:anchorId="768E1501" wp14:editId="18A97A6C">
            <wp:simplePos x="0" y="0"/>
            <wp:positionH relativeFrom="margin">
              <wp:posOffset>1762760</wp:posOffset>
            </wp:positionH>
            <wp:positionV relativeFrom="paragraph">
              <wp:posOffset>119380</wp:posOffset>
            </wp:positionV>
            <wp:extent cx="1766570" cy="2914650"/>
            <wp:effectExtent l="0" t="0" r="0" b="0"/>
            <wp:wrapSquare wrapText="bothSides" distT="114300" distB="114300" distL="114300" distR="114300"/>
            <wp:docPr id="2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1766570" cy="2914650"/>
                    </a:xfrm>
                    <a:prstGeom prst="rect">
                      <a:avLst/>
                    </a:prstGeom>
                    <a:ln/>
                  </pic:spPr>
                </pic:pic>
              </a:graphicData>
            </a:graphic>
          </wp:anchor>
        </w:drawing>
      </w:r>
    </w:p>
    <w:p w14:paraId="4CD51CC7" w14:textId="77777777" w:rsidR="00B20356" w:rsidRDefault="00B20356">
      <w:pPr>
        <w:spacing w:line="360" w:lineRule="auto"/>
        <w:jc w:val="both"/>
        <w:rPr>
          <w:b/>
          <w:sz w:val="24"/>
          <w:szCs w:val="24"/>
          <w:highlight w:val="white"/>
        </w:rPr>
      </w:pPr>
    </w:p>
    <w:p w14:paraId="26BDD1D7" w14:textId="77777777" w:rsidR="00B20356" w:rsidRDefault="00B20356">
      <w:pPr>
        <w:spacing w:line="360" w:lineRule="auto"/>
        <w:jc w:val="both"/>
        <w:rPr>
          <w:b/>
          <w:sz w:val="24"/>
          <w:szCs w:val="24"/>
          <w:highlight w:val="white"/>
        </w:rPr>
      </w:pPr>
    </w:p>
    <w:p w14:paraId="5B27ECE3" w14:textId="77777777" w:rsidR="00B20356" w:rsidRDefault="00B20356">
      <w:pPr>
        <w:spacing w:line="360" w:lineRule="auto"/>
        <w:jc w:val="both"/>
        <w:rPr>
          <w:b/>
          <w:sz w:val="24"/>
          <w:szCs w:val="24"/>
          <w:highlight w:val="white"/>
        </w:rPr>
      </w:pPr>
    </w:p>
    <w:p w14:paraId="25B79AC1" w14:textId="77777777" w:rsidR="00B20356" w:rsidRDefault="00B20356">
      <w:pPr>
        <w:spacing w:line="360" w:lineRule="auto"/>
        <w:jc w:val="both"/>
        <w:rPr>
          <w:b/>
          <w:sz w:val="24"/>
          <w:szCs w:val="24"/>
          <w:highlight w:val="white"/>
        </w:rPr>
      </w:pPr>
    </w:p>
    <w:p w14:paraId="0FB8B33C" w14:textId="77777777" w:rsidR="00B20356" w:rsidRDefault="00B20356">
      <w:pPr>
        <w:spacing w:line="360" w:lineRule="auto"/>
        <w:jc w:val="both"/>
        <w:rPr>
          <w:b/>
          <w:sz w:val="24"/>
          <w:szCs w:val="24"/>
          <w:highlight w:val="white"/>
        </w:rPr>
      </w:pPr>
    </w:p>
    <w:p w14:paraId="3BC0C576" w14:textId="77777777" w:rsidR="00B20356" w:rsidRDefault="00B20356">
      <w:pPr>
        <w:spacing w:line="360" w:lineRule="auto"/>
        <w:jc w:val="both"/>
        <w:rPr>
          <w:b/>
          <w:sz w:val="24"/>
          <w:szCs w:val="24"/>
          <w:highlight w:val="white"/>
        </w:rPr>
      </w:pPr>
    </w:p>
    <w:p w14:paraId="6D641056" w14:textId="77777777" w:rsidR="00B20356" w:rsidRDefault="00B20356">
      <w:pPr>
        <w:spacing w:line="360" w:lineRule="auto"/>
        <w:jc w:val="both"/>
        <w:rPr>
          <w:b/>
          <w:sz w:val="24"/>
          <w:szCs w:val="24"/>
          <w:highlight w:val="white"/>
        </w:rPr>
      </w:pPr>
    </w:p>
    <w:p w14:paraId="32D3B698" w14:textId="77777777" w:rsidR="00B20356" w:rsidRDefault="00B20356">
      <w:pPr>
        <w:spacing w:line="360" w:lineRule="auto"/>
        <w:jc w:val="both"/>
        <w:rPr>
          <w:b/>
          <w:sz w:val="24"/>
          <w:szCs w:val="24"/>
          <w:highlight w:val="white"/>
        </w:rPr>
      </w:pPr>
    </w:p>
    <w:p w14:paraId="7F10A8BA" w14:textId="77777777" w:rsidR="00B20356" w:rsidRDefault="00B20356">
      <w:pPr>
        <w:spacing w:line="360" w:lineRule="auto"/>
        <w:jc w:val="both"/>
        <w:rPr>
          <w:ins w:id="160" w:author="周 媛媛" w:date="2018-05-05T15:16:00Z"/>
          <w:b/>
          <w:sz w:val="24"/>
          <w:szCs w:val="24"/>
          <w:highlight w:val="white"/>
        </w:rPr>
      </w:pPr>
    </w:p>
    <w:p w14:paraId="38CA3E74" w14:textId="77777777" w:rsidR="00FD5978" w:rsidRDefault="00FD5978">
      <w:pPr>
        <w:spacing w:line="360" w:lineRule="auto"/>
        <w:jc w:val="both"/>
        <w:rPr>
          <w:ins w:id="161" w:author="周 媛媛" w:date="2018-05-05T15:16:00Z"/>
          <w:b/>
          <w:sz w:val="24"/>
          <w:szCs w:val="24"/>
          <w:highlight w:val="white"/>
        </w:rPr>
      </w:pPr>
    </w:p>
    <w:p w14:paraId="41CAAAFA" w14:textId="77777777" w:rsidR="00FD5978" w:rsidRDefault="00FD5978">
      <w:pPr>
        <w:spacing w:line="360" w:lineRule="auto"/>
        <w:jc w:val="both"/>
        <w:rPr>
          <w:b/>
          <w:sz w:val="24"/>
          <w:szCs w:val="24"/>
          <w:highlight w:val="white"/>
        </w:rPr>
      </w:pPr>
    </w:p>
    <w:p w14:paraId="3D25DAA9" w14:textId="77777777" w:rsidR="00B20356" w:rsidRDefault="7478E0F7" w:rsidP="7478E0F7">
      <w:pPr>
        <w:spacing w:line="360" w:lineRule="auto"/>
        <w:jc w:val="both"/>
        <w:rPr>
          <w:b/>
          <w:bCs/>
          <w:sz w:val="24"/>
          <w:szCs w:val="24"/>
          <w:highlight w:val="white"/>
        </w:rPr>
      </w:pPr>
      <w:r w:rsidRPr="7478E0F7">
        <w:rPr>
          <w:b/>
          <w:bCs/>
          <w:sz w:val="24"/>
          <w:szCs w:val="24"/>
          <w:highlight w:val="white"/>
        </w:rPr>
        <w:t>(2.1.2) Edit  Groups</w:t>
      </w:r>
    </w:p>
    <w:p w14:paraId="70425F3B" w14:textId="77777777" w:rsidR="00B20356" w:rsidRDefault="7478E0F7" w:rsidP="7478E0F7">
      <w:pPr>
        <w:spacing w:line="360" w:lineRule="auto"/>
        <w:jc w:val="both"/>
        <w:rPr>
          <w:b/>
          <w:bCs/>
          <w:sz w:val="24"/>
          <w:szCs w:val="24"/>
          <w:highlight w:val="white"/>
        </w:rPr>
      </w:pPr>
      <w:r w:rsidRPr="7478E0F7">
        <w:rPr>
          <w:sz w:val="24"/>
          <w:szCs w:val="24"/>
          <w:highlight w:val="white"/>
        </w:rPr>
        <w:t>Clicking on edit button, a page similar to “make groups” will appear. Use can delete member or add member, and then can change group name.</w:t>
      </w:r>
    </w:p>
    <w:p w14:paraId="3D4C5278"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80768" behindDoc="0" locked="0" layoutInCell="1" hidden="0" allowOverlap="1" wp14:anchorId="066690FA" wp14:editId="27D48E01">
            <wp:simplePos x="0" y="0"/>
            <wp:positionH relativeFrom="margin">
              <wp:posOffset>2905125</wp:posOffset>
            </wp:positionH>
            <wp:positionV relativeFrom="paragraph">
              <wp:posOffset>152400</wp:posOffset>
            </wp:positionV>
            <wp:extent cx="1771650" cy="3162998"/>
            <wp:effectExtent l="0" t="0" r="0" b="0"/>
            <wp:wrapSquare wrapText="bothSides" distT="114300" distB="114300" distL="114300" distR="11430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1771650" cy="3162998"/>
                    </a:xfrm>
                    <a:prstGeom prst="rect">
                      <a:avLst/>
                    </a:prstGeom>
                    <a:ln/>
                  </pic:spPr>
                </pic:pic>
              </a:graphicData>
            </a:graphic>
          </wp:anchor>
        </w:drawing>
      </w:r>
      <w:r>
        <w:rPr>
          <w:noProof/>
          <w:lang w:val="en-US"/>
        </w:rPr>
        <w:drawing>
          <wp:anchor distT="114300" distB="114300" distL="114300" distR="114300" simplePos="0" relativeHeight="251681792" behindDoc="0" locked="0" layoutInCell="1" hidden="0" allowOverlap="1" wp14:anchorId="20588545" wp14:editId="7EFD77C9">
            <wp:simplePos x="0" y="0"/>
            <wp:positionH relativeFrom="margin">
              <wp:posOffset>523875</wp:posOffset>
            </wp:positionH>
            <wp:positionV relativeFrom="paragraph">
              <wp:posOffset>152400</wp:posOffset>
            </wp:positionV>
            <wp:extent cx="1776413" cy="3154831"/>
            <wp:effectExtent l="0" t="0" r="0" b="0"/>
            <wp:wrapSquare wrapText="bothSides" distT="114300" distB="114300" distL="114300" distR="114300"/>
            <wp:docPr id="5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6"/>
                    <a:srcRect/>
                    <a:stretch>
                      <a:fillRect/>
                    </a:stretch>
                  </pic:blipFill>
                  <pic:spPr>
                    <a:xfrm>
                      <a:off x="0" y="0"/>
                      <a:ext cx="1776413" cy="3154831"/>
                    </a:xfrm>
                    <a:prstGeom prst="rect">
                      <a:avLst/>
                    </a:prstGeom>
                    <a:ln/>
                  </pic:spPr>
                </pic:pic>
              </a:graphicData>
            </a:graphic>
          </wp:anchor>
        </w:drawing>
      </w:r>
    </w:p>
    <w:p w14:paraId="34049F22" w14:textId="77777777" w:rsidR="00B20356" w:rsidRDefault="00B20356">
      <w:pPr>
        <w:spacing w:line="360" w:lineRule="auto"/>
        <w:jc w:val="both"/>
        <w:rPr>
          <w:sz w:val="24"/>
          <w:szCs w:val="24"/>
          <w:highlight w:val="white"/>
        </w:rPr>
      </w:pPr>
    </w:p>
    <w:p w14:paraId="3059B784" w14:textId="77777777" w:rsidR="00B20356" w:rsidRDefault="00B20356">
      <w:pPr>
        <w:spacing w:line="360" w:lineRule="auto"/>
        <w:jc w:val="both"/>
        <w:rPr>
          <w:sz w:val="24"/>
          <w:szCs w:val="24"/>
          <w:highlight w:val="white"/>
        </w:rPr>
      </w:pPr>
    </w:p>
    <w:p w14:paraId="7CE20676" w14:textId="77777777" w:rsidR="00B20356" w:rsidRDefault="00B20356">
      <w:pPr>
        <w:spacing w:line="360" w:lineRule="auto"/>
        <w:jc w:val="both"/>
        <w:rPr>
          <w:sz w:val="24"/>
          <w:szCs w:val="24"/>
          <w:highlight w:val="white"/>
        </w:rPr>
      </w:pPr>
    </w:p>
    <w:p w14:paraId="061ECFF6" w14:textId="77777777" w:rsidR="00B20356" w:rsidRDefault="00B20356">
      <w:pPr>
        <w:spacing w:line="360" w:lineRule="auto"/>
        <w:jc w:val="both"/>
        <w:rPr>
          <w:sz w:val="24"/>
          <w:szCs w:val="24"/>
          <w:highlight w:val="white"/>
        </w:rPr>
      </w:pPr>
    </w:p>
    <w:p w14:paraId="671CC3D7" w14:textId="77777777" w:rsidR="00B20356" w:rsidRDefault="00B20356">
      <w:pPr>
        <w:spacing w:line="360" w:lineRule="auto"/>
        <w:jc w:val="both"/>
        <w:rPr>
          <w:sz w:val="24"/>
          <w:szCs w:val="24"/>
          <w:highlight w:val="white"/>
        </w:rPr>
      </w:pPr>
    </w:p>
    <w:p w14:paraId="55920724" w14:textId="77777777" w:rsidR="00B20356" w:rsidRDefault="00B20356">
      <w:pPr>
        <w:spacing w:line="360" w:lineRule="auto"/>
        <w:jc w:val="both"/>
        <w:rPr>
          <w:sz w:val="24"/>
          <w:szCs w:val="24"/>
          <w:highlight w:val="white"/>
        </w:rPr>
      </w:pPr>
    </w:p>
    <w:p w14:paraId="5E28C977" w14:textId="77777777" w:rsidR="00B20356" w:rsidRDefault="00B20356">
      <w:pPr>
        <w:spacing w:line="360" w:lineRule="auto"/>
        <w:jc w:val="both"/>
        <w:rPr>
          <w:sz w:val="24"/>
          <w:szCs w:val="24"/>
          <w:highlight w:val="white"/>
        </w:rPr>
      </w:pPr>
    </w:p>
    <w:p w14:paraId="5DC5CED1" w14:textId="77777777" w:rsidR="00B20356" w:rsidRDefault="00B20356">
      <w:pPr>
        <w:spacing w:line="360" w:lineRule="auto"/>
        <w:jc w:val="both"/>
        <w:rPr>
          <w:sz w:val="24"/>
          <w:szCs w:val="24"/>
          <w:highlight w:val="white"/>
        </w:rPr>
      </w:pPr>
    </w:p>
    <w:p w14:paraId="089C1A0C" w14:textId="77777777" w:rsidR="00B20356" w:rsidRDefault="00B20356">
      <w:pPr>
        <w:spacing w:line="360" w:lineRule="auto"/>
        <w:jc w:val="both"/>
        <w:rPr>
          <w:b/>
          <w:sz w:val="24"/>
          <w:szCs w:val="24"/>
          <w:highlight w:val="white"/>
        </w:rPr>
      </w:pPr>
    </w:p>
    <w:p w14:paraId="679FE3F9" w14:textId="77777777" w:rsidR="00B20356" w:rsidRDefault="00B20356">
      <w:pPr>
        <w:spacing w:line="360" w:lineRule="auto"/>
        <w:jc w:val="both"/>
        <w:rPr>
          <w:b/>
          <w:sz w:val="24"/>
          <w:szCs w:val="24"/>
          <w:highlight w:val="white"/>
        </w:rPr>
      </w:pPr>
    </w:p>
    <w:p w14:paraId="7BF9A856" w14:textId="77777777" w:rsidR="00B20356" w:rsidRDefault="00B20356">
      <w:pPr>
        <w:spacing w:line="360" w:lineRule="auto"/>
        <w:jc w:val="both"/>
        <w:rPr>
          <w:b/>
          <w:sz w:val="24"/>
          <w:szCs w:val="24"/>
          <w:highlight w:val="white"/>
        </w:rPr>
      </w:pPr>
    </w:p>
    <w:p w14:paraId="33BBE620" w14:textId="77777777" w:rsidR="00B20356" w:rsidDel="00FD5978" w:rsidRDefault="00B20356">
      <w:pPr>
        <w:spacing w:line="360" w:lineRule="auto"/>
        <w:jc w:val="both"/>
        <w:rPr>
          <w:del w:id="162" w:author="周 媛媛" w:date="2018-05-05T15:16:00Z"/>
          <w:b/>
          <w:sz w:val="24"/>
          <w:szCs w:val="24"/>
          <w:highlight w:val="white"/>
        </w:rPr>
      </w:pPr>
    </w:p>
    <w:p w14:paraId="4A782F45" w14:textId="77777777" w:rsidR="00B20356" w:rsidDel="00FD5978" w:rsidRDefault="00B20356">
      <w:pPr>
        <w:spacing w:line="360" w:lineRule="auto"/>
        <w:jc w:val="both"/>
        <w:rPr>
          <w:del w:id="163" w:author="周 媛媛" w:date="2018-05-05T15:16:00Z"/>
          <w:b/>
          <w:sz w:val="24"/>
          <w:szCs w:val="24"/>
          <w:highlight w:val="white"/>
        </w:rPr>
      </w:pPr>
    </w:p>
    <w:p w14:paraId="7FBA3524" w14:textId="77777777" w:rsidR="00B20356" w:rsidDel="00FD5978" w:rsidRDefault="00B20356">
      <w:pPr>
        <w:spacing w:line="360" w:lineRule="auto"/>
        <w:jc w:val="both"/>
        <w:rPr>
          <w:del w:id="164" w:author="周 媛媛" w:date="2018-05-05T15:16:00Z"/>
          <w:b/>
          <w:sz w:val="24"/>
          <w:szCs w:val="24"/>
          <w:highlight w:val="white"/>
        </w:rPr>
      </w:pPr>
    </w:p>
    <w:p w14:paraId="2595A66F" w14:textId="77777777" w:rsidR="00B20356" w:rsidDel="00FD5978" w:rsidRDefault="00B20356">
      <w:pPr>
        <w:spacing w:line="360" w:lineRule="auto"/>
        <w:jc w:val="both"/>
        <w:rPr>
          <w:del w:id="165" w:author="周 媛媛" w:date="2018-05-05T15:16:00Z"/>
          <w:b/>
          <w:sz w:val="24"/>
          <w:szCs w:val="24"/>
          <w:highlight w:val="white"/>
        </w:rPr>
      </w:pPr>
    </w:p>
    <w:p w14:paraId="791EA9A4" w14:textId="77777777" w:rsidR="00B20356" w:rsidDel="00FD5978" w:rsidRDefault="00B20356">
      <w:pPr>
        <w:spacing w:line="360" w:lineRule="auto"/>
        <w:jc w:val="both"/>
        <w:rPr>
          <w:del w:id="166" w:author="周 媛媛" w:date="2018-05-05T15:16:00Z"/>
          <w:b/>
          <w:sz w:val="24"/>
          <w:szCs w:val="24"/>
          <w:highlight w:val="white"/>
        </w:rPr>
      </w:pPr>
    </w:p>
    <w:p w14:paraId="285EF70F" w14:textId="77777777" w:rsidR="00B20356" w:rsidDel="00FD5978" w:rsidRDefault="00B20356">
      <w:pPr>
        <w:spacing w:line="360" w:lineRule="auto"/>
        <w:jc w:val="both"/>
        <w:rPr>
          <w:del w:id="167" w:author="周 媛媛" w:date="2018-05-05T15:16:00Z"/>
          <w:b/>
          <w:sz w:val="24"/>
          <w:szCs w:val="24"/>
          <w:highlight w:val="white"/>
        </w:rPr>
      </w:pPr>
    </w:p>
    <w:p w14:paraId="5E38C54D" w14:textId="77777777" w:rsidR="00B20356" w:rsidDel="00FD5978" w:rsidRDefault="00B20356">
      <w:pPr>
        <w:spacing w:line="360" w:lineRule="auto"/>
        <w:jc w:val="both"/>
        <w:rPr>
          <w:del w:id="168" w:author="周 媛媛" w:date="2018-05-05T15:16:00Z"/>
          <w:b/>
          <w:sz w:val="24"/>
          <w:szCs w:val="24"/>
          <w:highlight w:val="white"/>
        </w:rPr>
      </w:pPr>
    </w:p>
    <w:p w14:paraId="42F6066C" w14:textId="77777777" w:rsidR="00B20356" w:rsidDel="00FD5978" w:rsidRDefault="00B20356">
      <w:pPr>
        <w:spacing w:line="360" w:lineRule="auto"/>
        <w:jc w:val="both"/>
        <w:rPr>
          <w:del w:id="169" w:author="周 媛媛" w:date="2018-05-05T15:16:00Z"/>
          <w:b/>
          <w:sz w:val="24"/>
          <w:szCs w:val="24"/>
          <w:highlight w:val="white"/>
        </w:rPr>
      </w:pPr>
    </w:p>
    <w:p w14:paraId="736122D7" w14:textId="77777777" w:rsidR="00B20356" w:rsidDel="00FD5978" w:rsidRDefault="00B20356">
      <w:pPr>
        <w:spacing w:line="360" w:lineRule="auto"/>
        <w:jc w:val="both"/>
        <w:rPr>
          <w:del w:id="170" w:author="周 媛媛" w:date="2018-05-05T15:16:00Z"/>
          <w:b/>
          <w:sz w:val="24"/>
          <w:szCs w:val="24"/>
          <w:highlight w:val="white"/>
        </w:rPr>
      </w:pPr>
    </w:p>
    <w:p w14:paraId="7082887D" w14:textId="77777777" w:rsidR="00B20356" w:rsidDel="00FD5978" w:rsidRDefault="00B20356">
      <w:pPr>
        <w:spacing w:line="360" w:lineRule="auto"/>
        <w:jc w:val="both"/>
        <w:rPr>
          <w:del w:id="171" w:author="周 媛媛" w:date="2018-05-05T15:16:00Z"/>
          <w:b/>
          <w:sz w:val="24"/>
          <w:szCs w:val="24"/>
          <w:highlight w:val="white"/>
        </w:rPr>
      </w:pPr>
    </w:p>
    <w:p w14:paraId="5ABB2350" w14:textId="77777777" w:rsidR="00B20356" w:rsidDel="00FD5978" w:rsidRDefault="00B20356">
      <w:pPr>
        <w:spacing w:line="360" w:lineRule="auto"/>
        <w:jc w:val="both"/>
        <w:rPr>
          <w:del w:id="172" w:author="周 媛媛" w:date="2018-05-05T15:16:00Z"/>
          <w:b/>
          <w:sz w:val="24"/>
          <w:szCs w:val="24"/>
          <w:highlight w:val="white"/>
        </w:rPr>
      </w:pPr>
    </w:p>
    <w:p w14:paraId="5846904C" w14:textId="77777777" w:rsidR="00B20356" w:rsidRDefault="00B20356">
      <w:pPr>
        <w:spacing w:line="360" w:lineRule="auto"/>
        <w:jc w:val="both"/>
        <w:rPr>
          <w:b/>
          <w:sz w:val="24"/>
          <w:szCs w:val="24"/>
          <w:highlight w:val="white"/>
        </w:rPr>
      </w:pPr>
    </w:p>
    <w:p w14:paraId="261AA474" w14:textId="77777777" w:rsidR="00B20356" w:rsidRDefault="00B20356">
      <w:pPr>
        <w:spacing w:line="360" w:lineRule="auto"/>
        <w:jc w:val="both"/>
        <w:rPr>
          <w:b/>
          <w:sz w:val="24"/>
          <w:szCs w:val="24"/>
          <w:highlight w:val="white"/>
        </w:rPr>
      </w:pPr>
    </w:p>
    <w:p w14:paraId="6723BEBE" w14:textId="77777777" w:rsidR="00B20356" w:rsidRDefault="00B20356">
      <w:pPr>
        <w:spacing w:line="360" w:lineRule="auto"/>
        <w:jc w:val="both"/>
        <w:rPr>
          <w:b/>
          <w:sz w:val="24"/>
          <w:szCs w:val="24"/>
          <w:highlight w:val="white"/>
        </w:rPr>
      </w:pPr>
    </w:p>
    <w:p w14:paraId="61597F99" w14:textId="77777777" w:rsidR="00B20356" w:rsidRDefault="7478E0F7">
      <w:pPr>
        <w:spacing w:line="360" w:lineRule="auto"/>
        <w:jc w:val="both"/>
        <w:rPr>
          <w:sz w:val="24"/>
          <w:szCs w:val="24"/>
          <w:highlight w:val="white"/>
        </w:rPr>
      </w:pPr>
      <w:r w:rsidRPr="7478E0F7">
        <w:rPr>
          <w:b/>
          <w:bCs/>
          <w:sz w:val="24"/>
          <w:szCs w:val="24"/>
          <w:highlight w:val="white"/>
        </w:rPr>
        <w:t>Create Post</w:t>
      </w:r>
    </w:p>
    <w:p w14:paraId="41810519" w14:textId="77777777" w:rsidR="00B20356" w:rsidRDefault="7478E0F7" w:rsidP="7478E0F7">
      <w:pPr>
        <w:shd w:val="clear" w:color="auto" w:fill="FFFFFF" w:themeFill="background1"/>
        <w:spacing w:line="360" w:lineRule="auto"/>
        <w:jc w:val="both"/>
        <w:rPr>
          <w:sz w:val="24"/>
          <w:szCs w:val="24"/>
          <w:highlight w:val="white"/>
        </w:rPr>
      </w:pPr>
      <w:r w:rsidRPr="7478E0F7">
        <w:rPr>
          <w:sz w:val="24"/>
          <w:szCs w:val="24"/>
          <w:highlight w:val="white"/>
        </w:rPr>
        <w:t>Compared with survey1, in survey2 we provide more options in the question: What is your favorite sports, especially those popular in America. We also ask people how many types of game they want the list to show them. According to the result, the list of games for creating post and discovering game now only include 4 different games.</w:t>
      </w:r>
    </w:p>
    <w:p w14:paraId="0DAD54DF" w14:textId="77777777" w:rsidR="00B20356" w:rsidRDefault="00105373">
      <w:pPr>
        <w:spacing w:line="360" w:lineRule="auto"/>
        <w:jc w:val="both"/>
        <w:rPr>
          <w:sz w:val="24"/>
          <w:szCs w:val="24"/>
          <w:highlight w:val="white"/>
        </w:rPr>
      </w:pPr>
      <w:r>
        <w:rPr>
          <w:noProof/>
          <w:lang w:val="en-US"/>
        </w:rPr>
        <w:lastRenderedPageBreak/>
        <w:drawing>
          <wp:anchor distT="114300" distB="114300" distL="114300" distR="114300" simplePos="0" relativeHeight="251682816" behindDoc="0" locked="0" layoutInCell="1" hidden="0" allowOverlap="1" wp14:anchorId="5CE96469" wp14:editId="00BDFCDF">
            <wp:simplePos x="0" y="0"/>
            <wp:positionH relativeFrom="margin">
              <wp:posOffset>704850</wp:posOffset>
            </wp:positionH>
            <wp:positionV relativeFrom="paragraph">
              <wp:posOffset>66675</wp:posOffset>
            </wp:positionV>
            <wp:extent cx="1816120" cy="3224213"/>
            <wp:effectExtent l="0" t="0" r="0" b="0"/>
            <wp:wrapSquare wrapText="bothSides" distT="114300" distB="114300" distL="114300" distR="114300"/>
            <wp:docPr id="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1816120" cy="3224213"/>
                    </a:xfrm>
                    <a:prstGeom prst="rect">
                      <a:avLst/>
                    </a:prstGeom>
                    <a:ln/>
                  </pic:spPr>
                </pic:pic>
              </a:graphicData>
            </a:graphic>
          </wp:anchor>
        </w:drawing>
      </w:r>
      <w:r>
        <w:rPr>
          <w:noProof/>
          <w:lang w:val="en-US"/>
        </w:rPr>
        <w:drawing>
          <wp:anchor distT="114300" distB="114300" distL="114300" distR="114300" simplePos="0" relativeHeight="251683840" behindDoc="0" locked="0" layoutInCell="1" hidden="0" allowOverlap="1" wp14:anchorId="139A99A2" wp14:editId="2D048C2F">
            <wp:simplePos x="0" y="0"/>
            <wp:positionH relativeFrom="margin">
              <wp:posOffset>2971800</wp:posOffset>
            </wp:positionH>
            <wp:positionV relativeFrom="paragraph">
              <wp:posOffset>66675</wp:posOffset>
            </wp:positionV>
            <wp:extent cx="1819275" cy="3259973"/>
            <wp:effectExtent l="0" t="0" r="0" b="0"/>
            <wp:wrapSquare wrapText="bothSides" distT="114300" distB="114300" distL="114300" distR="11430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8"/>
                    <a:srcRect/>
                    <a:stretch>
                      <a:fillRect/>
                    </a:stretch>
                  </pic:blipFill>
                  <pic:spPr>
                    <a:xfrm>
                      <a:off x="0" y="0"/>
                      <a:ext cx="1819275" cy="3259973"/>
                    </a:xfrm>
                    <a:prstGeom prst="rect">
                      <a:avLst/>
                    </a:prstGeom>
                    <a:ln/>
                  </pic:spPr>
                </pic:pic>
              </a:graphicData>
            </a:graphic>
          </wp:anchor>
        </w:drawing>
      </w:r>
    </w:p>
    <w:p w14:paraId="4D9D98BF" w14:textId="77777777" w:rsidR="00B20356" w:rsidRDefault="00B20356">
      <w:pPr>
        <w:spacing w:line="360" w:lineRule="auto"/>
        <w:jc w:val="both"/>
        <w:rPr>
          <w:sz w:val="24"/>
          <w:szCs w:val="24"/>
          <w:highlight w:val="white"/>
        </w:rPr>
      </w:pPr>
    </w:p>
    <w:p w14:paraId="31F9B7E5" w14:textId="77777777" w:rsidR="00B20356" w:rsidRDefault="00B20356">
      <w:pPr>
        <w:spacing w:line="360" w:lineRule="auto"/>
        <w:jc w:val="both"/>
        <w:rPr>
          <w:sz w:val="24"/>
          <w:szCs w:val="24"/>
          <w:highlight w:val="white"/>
        </w:rPr>
      </w:pPr>
    </w:p>
    <w:p w14:paraId="5410A43B" w14:textId="77777777" w:rsidR="00B20356" w:rsidRDefault="00B20356">
      <w:pPr>
        <w:spacing w:line="360" w:lineRule="auto"/>
        <w:jc w:val="both"/>
        <w:rPr>
          <w:sz w:val="24"/>
          <w:szCs w:val="24"/>
          <w:highlight w:val="white"/>
        </w:rPr>
      </w:pPr>
    </w:p>
    <w:p w14:paraId="1D7955AF" w14:textId="77777777" w:rsidR="00B20356" w:rsidRDefault="00B20356">
      <w:pPr>
        <w:spacing w:line="360" w:lineRule="auto"/>
        <w:jc w:val="both"/>
        <w:rPr>
          <w:sz w:val="24"/>
          <w:szCs w:val="24"/>
          <w:highlight w:val="white"/>
        </w:rPr>
      </w:pPr>
    </w:p>
    <w:p w14:paraId="52D8E3C7" w14:textId="77777777" w:rsidR="00B20356" w:rsidRDefault="00B20356">
      <w:pPr>
        <w:spacing w:line="360" w:lineRule="auto"/>
        <w:jc w:val="both"/>
        <w:rPr>
          <w:sz w:val="24"/>
          <w:szCs w:val="24"/>
          <w:highlight w:val="white"/>
        </w:rPr>
      </w:pPr>
    </w:p>
    <w:p w14:paraId="65A734E3" w14:textId="77777777" w:rsidR="00B20356" w:rsidRDefault="00B20356">
      <w:pPr>
        <w:spacing w:line="360" w:lineRule="auto"/>
        <w:jc w:val="both"/>
        <w:rPr>
          <w:sz w:val="24"/>
          <w:szCs w:val="24"/>
          <w:highlight w:val="white"/>
        </w:rPr>
      </w:pPr>
    </w:p>
    <w:p w14:paraId="5AA4E25F" w14:textId="77777777" w:rsidR="00B20356" w:rsidRDefault="00B20356">
      <w:pPr>
        <w:spacing w:line="360" w:lineRule="auto"/>
        <w:jc w:val="both"/>
        <w:rPr>
          <w:sz w:val="24"/>
          <w:szCs w:val="24"/>
          <w:highlight w:val="white"/>
        </w:rPr>
      </w:pPr>
    </w:p>
    <w:p w14:paraId="028D44A9" w14:textId="77777777" w:rsidR="00B20356" w:rsidRDefault="00B20356">
      <w:pPr>
        <w:spacing w:line="360" w:lineRule="auto"/>
        <w:jc w:val="both"/>
        <w:rPr>
          <w:sz w:val="24"/>
          <w:szCs w:val="24"/>
          <w:highlight w:val="white"/>
        </w:rPr>
      </w:pPr>
    </w:p>
    <w:p w14:paraId="008FBB53" w14:textId="77777777" w:rsidR="00B20356" w:rsidRDefault="00B20356">
      <w:pPr>
        <w:spacing w:line="360" w:lineRule="auto"/>
        <w:jc w:val="both"/>
        <w:rPr>
          <w:sz w:val="24"/>
          <w:szCs w:val="24"/>
          <w:highlight w:val="white"/>
        </w:rPr>
      </w:pPr>
    </w:p>
    <w:p w14:paraId="25120DE9" w14:textId="77777777" w:rsidR="00B20356" w:rsidRDefault="00B20356">
      <w:pPr>
        <w:spacing w:line="360" w:lineRule="auto"/>
        <w:jc w:val="both"/>
        <w:rPr>
          <w:sz w:val="24"/>
          <w:szCs w:val="24"/>
          <w:highlight w:val="white"/>
        </w:rPr>
      </w:pPr>
    </w:p>
    <w:p w14:paraId="40AC7B4E" w14:textId="77777777" w:rsidR="00B20356" w:rsidRDefault="00B20356">
      <w:pPr>
        <w:spacing w:line="360" w:lineRule="auto"/>
        <w:jc w:val="both"/>
        <w:rPr>
          <w:sz w:val="24"/>
          <w:szCs w:val="24"/>
          <w:highlight w:val="white"/>
        </w:rPr>
      </w:pPr>
    </w:p>
    <w:p w14:paraId="340339F6" w14:textId="77777777" w:rsidR="00B20356" w:rsidRDefault="00105373">
      <w:pPr>
        <w:spacing w:line="360" w:lineRule="auto"/>
        <w:jc w:val="both"/>
        <w:rPr>
          <w:b/>
          <w:sz w:val="24"/>
          <w:szCs w:val="24"/>
          <w:highlight w:val="white"/>
        </w:rPr>
      </w:pPr>
      <w:r>
        <w:rPr>
          <w:noProof/>
          <w:lang w:val="en-US"/>
        </w:rPr>
        <w:drawing>
          <wp:anchor distT="114300" distB="114300" distL="114300" distR="114300" simplePos="0" relativeHeight="251684864" behindDoc="0" locked="0" layoutInCell="1" hidden="0" allowOverlap="1" wp14:anchorId="2282AC1F" wp14:editId="0A11F692">
            <wp:simplePos x="0" y="0"/>
            <wp:positionH relativeFrom="margin">
              <wp:posOffset>714375</wp:posOffset>
            </wp:positionH>
            <wp:positionV relativeFrom="paragraph">
              <wp:posOffset>190500</wp:posOffset>
            </wp:positionV>
            <wp:extent cx="1819275" cy="3252335"/>
            <wp:effectExtent l="0" t="0" r="0" b="0"/>
            <wp:wrapSquare wrapText="bothSides" distT="114300" distB="114300" distL="114300" distR="11430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1819275" cy="3252335"/>
                    </a:xfrm>
                    <a:prstGeom prst="rect">
                      <a:avLst/>
                    </a:prstGeom>
                    <a:ln/>
                  </pic:spPr>
                </pic:pic>
              </a:graphicData>
            </a:graphic>
          </wp:anchor>
        </w:drawing>
      </w:r>
      <w:r>
        <w:rPr>
          <w:noProof/>
          <w:lang w:val="en-US"/>
        </w:rPr>
        <w:drawing>
          <wp:anchor distT="114300" distB="114300" distL="114300" distR="114300" simplePos="0" relativeHeight="251685888" behindDoc="0" locked="0" layoutInCell="1" hidden="0" allowOverlap="1" wp14:anchorId="6E2CFDF0" wp14:editId="4F16DFE7">
            <wp:simplePos x="0" y="0"/>
            <wp:positionH relativeFrom="margin">
              <wp:posOffset>2971800</wp:posOffset>
            </wp:positionH>
            <wp:positionV relativeFrom="paragraph">
              <wp:posOffset>190500</wp:posOffset>
            </wp:positionV>
            <wp:extent cx="1819275" cy="3217908"/>
            <wp:effectExtent l="0" t="0" r="0" b="0"/>
            <wp:wrapSquare wrapText="bothSides" distT="114300" distB="114300" distL="114300" distR="114300"/>
            <wp:docPr id="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0"/>
                    <a:srcRect/>
                    <a:stretch>
                      <a:fillRect/>
                    </a:stretch>
                  </pic:blipFill>
                  <pic:spPr>
                    <a:xfrm>
                      <a:off x="0" y="0"/>
                      <a:ext cx="1819275" cy="3217908"/>
                    </a:xfrm>
                    <a:prstGeom prst="rect">
                      <a:avLst/>
                    </a:prstGeom>
                    <a:ln/>
                  </pic:spPr>
                </pic:pic>
              </a:graphicData>
            </a:graphic>
          </wp:anchor>
        </w:drawing>
      </w:r>
    </w:p>
    <w:p w14:paraId="7AD3739F" w14:textId="77777777" w:rsidR="00B20356" w:rsidRDefault="00B20356">
      <w:pPr>
        <w:spacing w:line="360" w:lineRule="auto"/>
        <w:jc w:val="both"/>
        <w:rPr>
          <w:b/>
          <w:sz w:val="24"/>
          <w:szCs w:val="24"/>
          <w:highlight w:val="white"/>
        </w:rPr>
      </w:pPr>
    </w:p>
    <w:p w14:paraId="1D079220" w14:textId="77777777" w:rsidR="00B20356" w:rsidRDefault="00B20356">
      <w:pPr>
        <w:spacing w:line="360" w:lineRule="auto"/>
        <w:jc w:val="both"/>
        <w:rPr>
          <w:b/>
          <w:sz w:val="24"/>
          <w:szCs w:val="24"/>
          <w:highlight w:val="white"/>
        </w:rPr>
      </w:pPr>
    </w:p>
    <w:p w14:paraId="467D96BD" w14:textId="77777777" w:rsidR="00B20356" w:rsidRDefault="00B20356">
      <w:pPr>
        <w:spacing w:line="360" w:lineRule="auto"/>
        <w:jc w:val="both"/>
        <w:rPr>
          <w:b/>
          <w:sz w:val="24"/>
          <w:szCs w:val="24"/>
          <w:highlight w:val="white"/>
        </w:rPr>
      </w:pPr>
    </w:p>
    <w:p w14:paraId="5B0CA494" w14:textId="77777777" w:rsidR="00B20356" w:rsidRDefault="00B20356">
      <w:pPr>
        <w:spacing w:line="360" w:lineRule="auto"/>
        <w:jc w:val="both"/>
        <w:rPr>
          <w:b/>
          <w:sz w:val="24"/>
          <w:szCs w:val="24"/>
          <w:highlight w:val="white"/>
        </w:rPr>
      </w:pPr>
    </w:p>
    <w:p w14:paraId="0F12AC64" w14:textId="77777777" w:rsidR="00B20356" w:rsidRDefault="00B20356">
      <w:pPr>
        <w:spacing w:line="360" w:lineRule="auto"/>
        <w:jc w:val="both"/>
        <w:rPr>
          <w:b/>
          <w:sz w:val="24"/>
          <w:szCs w:val="24"/>
          <w:highlight w:val="white"/>
        </w:rPr>
      </w:pPr>
    </w:p>
    <w:p w14:paraId="5A6C3E03" w14:textId="77777777" w:rsidR="00B20356" w:rsidRDefault="00B20356">
      <w:pPr>
        <w:spacing w:line="360" w:lineRule="auto"/>
        <w:jc w:val="both"/>
        <w:rPr>
          <w:b/>
          <w:sz w:val="24"/>
          <w:szCs w:val="24"/>
          <w:highlight w:val="white"/>
        </w:rPr>
      </w:pPr>
    </w:p>
    <w:p w14:paraId="0593D016" w14:textId="77777777" w:rsidR="00B20356" w:rsidRDefault="00B20356">
      <w:pPr>
        <w:spacing w:line="360" w:lineRule="auto"/>
        <w:jc w:val="both"/>
        <w:rPr>
          <w:b/>
          <w:sz w:val="24"/>
          <w:szCs w:val="24"/>
          <w:highlight w:val="white"/>
        </w:rPr>
      </w:pPr>
    </w:p>
    <w:p w14:paraId="12A28B0D" w14:textId="77777777" w:rsidR="00B20356" w:rsidRDefault="00B20356">
      <w:pPr>
        <w:spacing w:line="360" w:lineRule="auto"/>
        <w:jc w:val="both"/>
        <w:rPr>
          <w:b/>
          <w:sz w:val="24"/>
          <w:szCs w:val="24"/>
          <w:highlight w:val="white"/>
        </w:rPr>
      </w:pPr>
    </w:p>
    <w:p w14:paraId="00BD27E6" w14:textId="77777777" w:rsidR="00B20356" w:rsidRDefault="00B20356">
      <w:pPr>
        <w:spacing w:line="360" w:lineRule="auto"/>
        <w:jc w:val="both"/>
        <w:rPr>
          <w:b/>
          <w:sz w:val="24"/>
          <w:szCs w:val="24"/>
          <w:highlight w:val="white"/>
        </w:rPr>
      </w:pPr>
    </w:p>
    <w:p w14:paraId="73B0628A" w14:textId="77777777" w:rsidR="00B20356" w:rsidRDefault="00B20356">
      <w:pPr>
        <w:spacing w:line="360" w:lineRule="auto"/>
        <w:jc w:val="both"/>
        <w:rPr>
          <w:b/>
          <w:sz w:val="24"/>
          <w:szCs w:val="24"/>
          <w:highlight w:val="white"/>
        </w:rPr>
      </w:pPr>
    </w:p>
    <w:p w14:paraId="50C14CFB" w14:textId="77777777" w:rsidR="00B20356" w:rsidRDefault="00B20356">
      <w:pPr>
        <w:spacing w:line="360" w:lineRule="auto"/>
        <w:jc w:val="both"/>
        <w:rPr>
          <w:b/>
          <w:sz w:val="24"/>
          <w:szCs w:val="24"/>
          <w:highlight w:val="white"/>
        </w:rPr>
      </w:pPr>
    </w:p>
    <w:p w14:paraId="170E1390" w14:textId="77777777" w:rsidR="00FD5978" w:rsidRDefault="00FD5978">
      <w:pPr>
        <w:spacing w:line="360" w:lineRule="auto"/>
        <w:jc w:val="both"/>
        <w:rPr>
          <w:ins w:id="173" w:author="周 媛媛" w:date="2018-05-05T15:16:00Z"/>
          <w:b/>
          <w:bCs/>
          <w:sz w:val="24"/>
          <w:szCs w:val="24"/>
          <w:highlight w:val="white"/>
        </w:rPr>
      </w:pPr>
    </w:p>
    <w:p w14:paraId="12112D85" w14:textId="77777777" w:rsidR="00FD5978" w:rsidRDefault="00FD5978">
      <w:pPr>
        <w:spacing w:line="360" w:lineRule="auto"/>
        <w:jc w:val="both"/>
        <w:rPr>
          <w:ins w:id="174" w:author="周 媛媛" w:date="2018-05-05T15:16:00Z"/>
          <w:b/>
          <w:bCs/>
          <w:sz w:val="24"/>
          <w:szCs w:val="24"/>
          <w:highlight w:val="white"/>
        </w:rPr>
      </w:pPr>
    </w:p>
    <w:p w14:paraId="380BEF41" w14:textId="77777777" w:rsidR="00FD5978" w:rsidRDefault="00FD5978">
      <w:pPr>
        <w:spacing w:line="360" w:lineRule="auto"/>
        <w:jc w:val="both"/>
        <w:rPr>
          <w:ins w:id="175" w:author="周 媛媛" w:date="2018-05-05T15:16:00Z"/>
          <w:b/>
          <w:bCs/>
          <w:sz w:val="24"/>
          <w:szCs w:val="24"/>
          <w:highlight w:val="white"/>
        </w:rPr>
      </w:pPr>
    </w:p>
    <w:p w14:paraId="22B32083" w14:textId="77777777" w:rsidR="00B20356" w:rsidRDefault="7478E0F7">
      <w:pPr>
        <w:spacing w:line="360" w:lineRule="auto"/>
        <w:jc w:val="both"/>
        <w:rPr>
          <w:sz w:val="24"/>
          <w:szCs w:val="24"/>
          <w:highlight w:val="white"/>
        </w:rPr>
      </w:pPr>
      <w:r w:rsidRPr="7478E0F7">
        <w:rPr>
          <w:b/>
          <w:bCs/>
          <w:sz w:val="24"/>
          <w:szCs w:val="24"/>
          <w:highlight w:val="white"/>
        </w:rPr>
        <w:t>Discover Games</w:t>
      </w:r>
    </w:p>
    <w:p w14:paraId="4CF30793" w14:textId="77777777" w:rsidR="00B20356" w:rsidRDefault="7478E0F7">
      <w:pPr>
        <w:spacing w:line="360" w:lineRule="auto"/>
        <w:jc w:val="both"/>
        <w:rPr>
          <w:sz w:val="24"/>
          <w:szCs w:val="24"/>
          <w:highlight w:val="white"/>
        </w:rPr>
      </w:pPr>
      <w:r w:rsidRPr="7478E0F7">
        <w:rPr>
          <w:sz w:val="24"/>
          <w:szCs w:val="24"/>
          <w:highlight w:val="white"/>
        </w:rPr>
        <w:t>Similar as the process of make post. By clicking on one game in discovered games, all of the information about this game is shown.</w:t>
      </w:r>
    </w:p>
    <w:p w14:paraId="22765EE8" w14:textId="77777777" w:rsidR="00B20356" w:rsidRDefault="00105373">
      <w:pPr>
        <w:spacing w:line="360" w:lineRule="auto"/>
        <w:jc w:val="both"/>
        <w:rPr>
          <w:sz w:val="24"/>
          <w:szCs w:val="24"/>
          <w:highlight w:val="white"/>
        </w:rPr>
      </w:pPr>
      <w:r>
        <w:rPr>
          <w:noProof/>
          <w:lang w:val="en-US"/>
        </w:rPr>
        <w:lastRenderedPageBreak/>
        <w:drawing>
          <wp:anchor distT="114300" distB="114300" distL="114300" distR="114300" simplePos="0" relativeHeight="251686912" behindDoc="0" locked="0" layoutInCell="1" hidden="0" allowOverlap="1" wp14:anchorId="3B987EF4" wp14:editId="644B2EE7">
            <wp:simplePos x="0" y="0"/>
            <wp:positionH relativeFrom="margin">
              <wp:posOffset>561975</wp:posOffset>
            </wp:positionH>
            <wp:positionV relativeFrom="paragraph">
              <wp:posOffset>0</wp:posOffset>
            </wp:positionV>
            <wp:extent cx="1838325" cy="3265960"/>
            <wp:effectExtent l="0" t="0" r="0" b="0"/>
            <wp:wrapSquare wrapText="bothSides" distT="114300" distB="114300" distL="114300" distR="11430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1"/>
                    <a:srcRect/>
                    <a:stretch>
                      <a:fillRect/>
                    </a:stretch>
                  </pic:blipFill>
                  <pic:spPr>
                    <a:xfrm>
                      <a:off x="0" y="0"/>
                      <a:ext cx="1838325" cy="3265960"/>
                    </a:xfrm>
                    <a:prstGeom prst="rect">
                      <a:avLst/>
                    </a:prstGeom>
                    <a:ln/>
                  </pic:spPr>
                </pic:pic>
              </a:graphicData>
            </a:graphic>
          </wp:anchor>
        </w:drawing>
      </w:r>
      <w:r>
        <w:rPr>
          <w:noProof/>
          <w:lang w:val="en-US"/>
        </w:rPr>
        <w:drawing>
          <wp:anchor distT="114300" distB="114300" distL="114300" distR="114300" simplePos="0" relativeHeight="251687936" behindDoc="0" locked="0" layoutInCell="1" hidden="0" allowOverlap="1" wp14:anchorId="33535313" wp14:editId="1EA6BCBF">
            <wp:simplePos x="0" y="0"/>
            <wp:positionH relativeFrom="margin">
              <wp:posOffset>2733675</wp:posOffset>
            </wp:positionH>
            <wp:positionV relativeFrom="paragraph">
              <wp:posOffset>0</wp:posOffset>
            </wp:positionV>
            <wp:extent cx="1838325" cy="3291195"/>
            <wp:effectExtent l="0" t="0" r="0" b="0"/>
            <wp:wrapSquare wrapText="bothSides" distT="114300" distB="114300" distL="114300" distR="114300"/>
            <wp:docPr id="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2"/>
                    <a:srcRect/>
                    <a:stretch>
                      <a:fillRect/>
                    </a:stretch>
                  </pic:blipFill>
                  <pic:spPr>
                    <a:xfrm>
                      <a:off x="0" y="0"/>
                      <a:ext cx="1838325" cy="3291195"/>
                    </a:xfrm>
                    <a:prstGeom prst="rect">
                      <a:avLst/>
                    </a:prstGeom>
                    <a:ln/>
                  </pic:spPr>
                </pic:pic>
              </a:graphicData>
            </a:graphic>
          </wp:anchor>
        </w:drawing>
      </w:r>
    </w:p>
    <w:p w14:paraId="3223AF37" w14:textId="77777777" w:rsidR="00B20356" w:rsidRDefault="00B20356">
      <w:pPr>
        <w:spacing w:line="360" w:lineRule="auto"/>
        <w:jc w:val="both"/>
        <w:rPr>
          <w:sz w:val="24"/>
          <w:szCs w:val="24"/>
          <w:highlight w:val="white"/>
        </w:rPr>
      </w:pPr>
    </w:p>
    <w:p w14:paraId="1E05AF05" w14:textId="77777777" w:rsidR="00B20356" w:rsidRDefault="00B20356">
      <w:pPr>
        <w:spacing w:line="360" w:lineRule="auto"/>
        <w:jc w:val="both"/>
        <w:rPr>
          <w:sz w:val="24"/>
          <w:szCs w:val="24"/>
          <w:highlight w:val="white"/>
        </w:rPr>
      </w:pPr>
    </w:p>
    <w:p w14:paraId="5B1804B8" w14:textId="77777777" w:rsidR="00B20356" w:rsidRDefault="00B20356">
      <w:pPr>
        <w:spacing w:line="360" w:lineRule="auto"/>
        <w:jc w:val="both"/>
        <w:rPr>
          <w:sz w:val="24"/>
          <w:szCs w:val="24"/>
          <w:highlight w:val="white"/>
        </w:rPr>
      </w:pPr>
    </w:p>
    <w:p w14:paraId="4379DFA2" w14:textId="77777777" w:rsidR="00B20356" w:rsidRDefault="00B20356">
      <w:pPr>
        <w:spacing w:line="360" w:lineRule="auto"/>
        <w:jc w:val="both"/>
        <w:rPr>
          <w:sz w:val="24"/>
          <w:szCs w:val="24"/>
          <w:highlight w:val="white"/>
        </w:rPr>
      </w:pPr>
    </w:p>
    <w:p w14:paraId="35852D0F" w14:textId="77777777" w:rsidR="00B20356" w:rsidRDefault="00B20356">
      <w:pPr>
        <w:spacing w:line="360" w:lineRule="auto"/>
        <w:jc w:val="both"/>
        <w:rPr>
          <w:sz w:val="24"/>
          <w:szCs w:val="24"/>
          <w:highlight w:val="white"/>
        </w:rPr>
      </w:pPr>
    </w:p>
    <w:p w14:paraId="511E5ECE" w14:textId="77777777" w:rsidR="00B20356" w:rsidRDefault="00B20356">
      <w:pPr>
        <w:spacing w:line="360" w:lineRule="auto"/>
        <w:jc w:val="both"/>
        <w:rPr>
          <w:sz w:val="24"/>
          <w:szCs w:val="24"/>
          <w:highlight w:val="white"/>
        </w:rPr>
      </w:pPr>
    </w:p>
    <w:p w14:paraId="1527F42F" w14:textId="77777777" w:rsidR="00B20356" w:rsidRDefault="00B20356">
      <w:pPr>
        <w:spacing w:line="360" w:lineRule="auto"/>
        <w:jc w:val="both"/>
        <w:rPr>
          <w:sz w:val="24"/>
          <w:szCs w:val="24"/>
          <w:highlight w:val="white"/>
        </w:rPr>
      </w:pPr>
    </w:p>
    <w:p w14:paraId="38CF5F67" w14:textId="77777777" w:rsidR="00B20356" w:rsidRDefault="00B20356">
      <w:pPr>
        <w:spacing w:line="360" w:lineRule="auto"/>
        <w:jc w:val="both"/>
        <w:rPr>
          <w:sz w:val="24"/>
          <w:szCs w:val="24"/>
          <w:highlight w:val="white"/>
        </w:rPr>
      </w:pPr>
    </w:p>
    <w:p w14:paraId="068BD254" w14:textId="77777777" w:rsidR="00B20356" w:rsidRDefault="00B20356">
      <w:pPr>
        <w:spacing w:line="360" w:lineRule="auto"/>
        <w:jc w:val="both"/>
        <w:rPr>
          <w:sz w:val="24"/>
          <w:szCs w:val="24"/>
          <w:highlight w:val="white"/>
        </w:rPr>
      </w:pPr>
    </w:p>
    <w:p w14:paraId="3D10A72C" w14:textId="77777777" w:rsidR="00B20356" w:rsidRDefault="00B20356">
      <w:pPr>
        <w:spacing w:line="360" w:lineRule="auto"/>
        <w:jc w:val="both"/>
        <w:rPr>
          <w:b/>
          <w:sz w:val="24"/>
          <w:szCs w:val="24"/>
          <w:highlight w:val="white"/>
        </w:rPr>
      </w:pPr>
    </w:p>
    <w:p w14:paraId="42EA27D7" w14:textId="77777777" w:rsidR="00B20356" w:rsidRDefault="00B20356">
      <w:pPr>
        <w:spacing w:line="360" w:lineRule="auto"/>
        <w:jc w:val="both"/>
        <w:rPr>
          <w:b/>
          <w:sz w:val="24"/>
          <w:szCs w:val="24"/>
          <w:highlight w:val="white"/>
        </w:rPr>
      </w:pPr>
    </w:p>
    <w:p w14:paraId="2C072951" w14:textId="77777777" w:rsidR="00B20356" w:rsidRDefault="00105373">
      <w:pPr>
        <w:spacing w:line="360" w:lineRule="auto"/>
        <w:jc w:val="both"/>
        <w:rPr>
          <w:b/>
          <w:sz w:val="24"/>
          <w:szCs w:val="24"/>
          <w:highlight w:val="white"/>
        </w:rPr>
      </w:pPr>
      <w:r>
        <w:rPr>
          <w:noProof/>
          <w:lang w:val="en-US"/>
        </w:rPr>
        <w:drawing>
          <wp:anchor distT="114300" distB="114300" distL="114300" distR="114300" simplePos="0" relativeHeight="251688960" behindDoc="0" locked="0" layoutInCell="1" hidden="0" allowOverlap="1" wp14:anchorId="7DA3B1BE" wp14:editId="0BE6B55F">
            <wp:simplePos x="0" y="0"/>
            <wp:positionH relativeFrom="margin">
              <wp:posOffset>561975</wp:posOffset>
            </wp:positionH>
            <wp:positionV relativeFrom="paragraph">
              <wp:posOffset>171450</wp:posOffset>
            </wp:positionV>
            <wp:extent cx="1833563" cy="3277925"/>
            <wp:effectExtent l="0" t="0" r="0" b="0"/>
            <wp:wrapSquare wrapText="bothSides" distT="114300" distB="114300" distL="114300" distR="11430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1833563" cy="3277925"/>
                    </a:xfrm>
                    <a:prstGeom prst="rect">
                      <a:avLst/>
                    </a:prstGeom>
                    <a:ln/>
                  </pic:spPr>
                </pic:pic>
              </a:graphicData>
            </a:graphic>
          </wp:anchor>
        </w:drawing>
      </w:r>
      <w:r>
        <w:rPr>
          <w:noProof/>
          <w:lang w:val="en-US"/>
        </w:rPr>
        <w:drawing>
          <wp:anchor distT="114300" distB="114300" distL="114300" distR="114300" simplePos="0" relativeHeight="251689984" behindDoc="0" locked="0" layoutInCell="1" hidden="0" allowOverlap="1" wp14:anchorId="2CC8ADFE" wp14:editId="29C7B0C2">
            <wp:simplePos x="0" y="0"/>
            <wp:positionH relativeFrom="margin">
              <wp:posOffset>2667000</wp:posOffset>
            </wp:positionH>
            <wp:positionV relativeFrom="paragraph">
              <wp:posOffset>171450</wp:posOffset>
            </wp:positionV>
            <wp:extent cx="1905000" cy="3257550"/>
            <wp:effectExtent l="0" t="0" r="0" b="0"/>
            <wp:wrapSquare wrapText="bothSides" distT="114300" distB="114300" distL="114300" distR="114300"/>
            <wp:docPr id="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1905000" cy="3257550"/>
                    </a:xfrm>
                    <a:prstGeom prst="rect">
                      <a:avLst/>
                    </a:prstGeom>
                    <a:ln/>
                  </pic:spPr>
                </pic:pic>
              </a:graphicData>
            </a:graphic>
          </wp:anchor>
        </w:drawing>
      </w:r>
    </w:p>
    <w:p w14:paraId="29C8C379" w14:textId="77777777" w:rsidR="00B20356" w:rsidRDefault="00B20356">
      <w:pPr>
        <w:spacing w:line="360" w:lineRule="auto"/>
        <w:jc w:val="both"/>
        <w:rPr>
          <w:b/>
          <w:sz w:val="24"/>
          <w:szCs w:val="24"/>
          <w:highlight w:val="white"/>
        </w:rPr>
      </w:pPr>
    </w:p>
    <w:p w14:paraId="15FFB188" w14:textId="77777777" w:rsidR="00B20356" w:rsidRDefault="00B20356">
      <w:pPr>
        <w:spacing w:line="360" w:lineRule="auto"/>
        <w:jc w:val="both"/>
        <w:rPr>
          <w:b/>
          <w:sz w:val="24"/>
          <w:szCs w:val="24"/>
          <w:highlight w:val="white"/>
        </w:rPr>
      </w:pPr>
    </w:p>
    <w:p w14:paraId="0D4A6735" w14:textId="77777777" w:rsidR="00B20356" w:rsidRDefault="00B20356">
      <w:pPr>
        <w:spacing w:line="360" w:lineRule="auto"/>
        <w:jc w:val="both"/>
        <w:rPr>
          <w:b/>
          <w:sz w:val="24"/>
          <w:szCs w:val="24"/>
          <w:highlight w:val="white"/>
        </w:rPr>
      </w:pPr>
    </w:p>
    <w:p w14:paraId="7A660397" w14:textId="77777777" w:rsidR="00B20356" w:rsidRDefault="00B20356">
      <w:pPr>
        <w:spacing w:line="360" w:lineRule="auto"/>
        <w:jc w:val="both"/>
        <w:rPr>
          <w:b/>
          <w:sz w:val="24"/>
          <w:szCs w:val="24"/>
          <w:highlight w:val="white"/>
        </w:rPr>
      </w:pPr>
    </w:p>
    <w:p w14:paraId="36A49F8F" w14:textId="77777777" w:rsidR="00B20356" w:rsidRDefault="00B20356">
      <w:pPr>
        <w:spacing w:line="360" w:lineRule="auto"/>
        <w:jc w:val="both"/>
        <w:rPr>
          <w:b/>
          <w:sz w:val="24"/>
          <w:szCs w:val="24"/>
          <w:highlight w:val="white"/>
        </w:rPr>
      </w:pPr>
    </w:p>
    <w:p w14:paraId="6489F369" w14:textId="77777777" w:rsidR="00B20356" w:rsidRDefault="00B20356">
      <w:pPr>
        <w:spacing w:line="360" w:lineRule="auto"/>
        <w:jc w:val="both"/>
        <w:rPr>
          <w:b/>
          <w:sz w:val="24"/>
          <w:szCs w:val="24"/>
          <w:highlight w:val="white"/>
        </w:rPr>
      </w:pPr>
    </w:p>
    <w:p w14:paraId="1B4BE168" w14:textId="77777777" w:rsidR="00B20356" w:rsidRDefault="00B20356">
      <w:pPr>
        <w:spacing w:line="360" w:lineRule="auto"/>
        <w:jc w:val="both"/>
        <w:rPr>
          <w:b/>
          <w:sz w:val="24"/>
          <w:szCs w:val="24"/>
          <w:highlight w:val="white"/>
        </w:rPr>
      </w:pPr>
    </w:p>
    <w:p w14:paraId="49131997" w14:textId="77777777" w:rsidR="00B20356" w:rsidRDefault="00B20356">
      <w:pPr>
        <w:spacing w:line="360" w:lineRule="auto"/>
        <w:jc w:val="both"/>
        <w:rPr>
          <w:b/>
          <w:sz w:val="24"/>
          <w:szCs w:val="24"/>
          <w:highlight w:val="white"/>
        </w:rPr>
      </w:pPr>
    </w:p>
    <w:p w14:paraId="7CC98247" w14:textId="77777777" w:rsidR="00B20356" w:rsidRDefault="00B20356">
      <w:pPr>
        <w:spacing w:line="360" w:lineRule="auto"/>
        <w:jc w:val="both"/>
        <w:rPr>
          <w:b/>
          <w:sz w:val="24"/>
          <w:szCs w:val="24"/>
          <w:highlight w:val="white"/>
        </w:rPr>
      </w:pPr>
    </w:p>
    <w:p w14:paraId="5997E87C" w14:textId="77777777" w:rsidR="00B20356" w:rsidRDefault="00B20356">
      <w:pPr>
        <w:spacing w:line="360" w:lineRule="auto"/>
        <w:jc w:val="both"/>
        <w:rPr>
          <w:b/>
          <w:sz w:val="24"/>
          <w:szCs w:val="24"/>
          <w:highlight w:val="white"/>
        </w:rPr>
      </w:pPr>
    </w:p>
    <w:p w14:paraId="33BEBF47" w14:textId="77777777" w:rsidR="00B20356" w:rsidRDefault="00B20356">
      <w:pPr>
        <w:spacing w:line="360" w:lineRule="auto"/>
        <w:jc w:val="both"/>
        <w:rPr>
          <w:b/>
          <w:sz w:val="24"/>
          <w:szCs w:val="24"/>
          <w:highlight w:val="white"/>
        </w:rPr>
      </w:pPr>
    </w:p>
    <w:p w14:paraId="37BCE5A7" w14:textId="77777777" w:rsidR="00B20356" w:rsidRDefault="00B20356">
      <w:pPr>
        <w:spacing w:line="360" w:lineRule="auto"/>
        <w:jc w:val="both"/>
        <w:rPr>
          <w:b/>
          <w:sz w:val="24"/>
          <w:szCs w:val="24"/>
          <w:highlight w:val="white"/>
        </w:rPr>
      </w:pPr>
    </w:p>
    <w:p w14:paraId="64C30FDB" w14:textId="77777777" w:rsidR="00B20356" w:rsidRDefault="00B20356">
      <w:pPr>
        <w:spacing w:line="360" w:lineRule="auto"/>
        <w:jc w:val="both"/>
        <w:rPr>
          <w:b/>
          <w:sz w:val="24"/>
          <w:szCs w:val="24"/>
          <w:highlight w:val="white"/>
        </w:rPr>
      </w:pPr>
    </w:p>
    <w:p w14:paraId="2A443CBF" w14:textId="77777777" w:rsidR="00B20356" w:rsidRDefault="7478E0F7" w:rsidP="7478E0F7">
      <w:pPr>
        <w:spacing w:line="360" w:lineRule="auto"/>
        <w:jc w:val="both"/>
        <w:rPr>
          <w:b/>
          <w:bCs/>
          <w:sz w:val="24"/>
          <w:szCs w:val="24"/>
          <w:highlight w:val="white"/>
        </w:rPr>
      </w:pPr>
      <w:r w:rsidRPr="7478E0F7">
        <w:rPr>
          <w:b/>
          <w:bCs/>
          <w:sz w:val="24"/>
          <w:szCs w:val="24"/>
          <w:highlight w:val="white"/>
        </w:rPr>
        <w:t>My Games</w:t>
      </w:r>
    </w:p>
    <w:p w14:paraId="16DB2C5A" w14:textId="77777777" w:rsidR="00B20356" w:rsidRDefault="538C4234">
      <w:pPr>
        <w:spacing w:line="360" w:lineRule="auto"/>
        <w:jc w:val="both"/>
        <w:rPr>
          <w:sz w:val="24"/>
          <w:szCs w:val="24"/>
          <w:highlight w:val="white"/>
        </w:rPr>
      </w:pPr>
      <w:r w:rsidRPr="538C4234">
        <w:rPr>
          <w:sz w:val="24"/>
          <w:szCs w:val="24"/>
          <w:highlight w:val="white"/>
        </w:rPr>
        <w:t xml:space="preserve">In paper prototype, if the user is an </w:t>
      </w:r>
      <w:proofErr w:type="spellStart"/>
      <w:r w:rsidRPr="538C4234">
        <w:rPr>
          <w:sz w:val="24"/>
          <w:szCs w:val="24"/>
          <w:highlight w:val="white"/>
        </w:rPr>
        <w:t>organizar</w:t>
      </w:r>
      <w:proofErr w:type="spellEnd"/>
      <w:r w:rsidRPr="538C4234">
        <w:rPr>
          <w:sz w:val="24"/>
          <w:szCs w:val="24"/>
          <w:highlight w:val="white"/>
        </w:rPr>
        <w:t xml:space="preserve">, then for each game, the user should close a post so that no more people can join in this game. But according to the result of question 11 on survey 2, 35.3% people want a post not to be closed until the game ends and 23.5% people want it not to be closed until game starts. So we decide </w:t>
      </w:r>
      <w:r w:rsidRPr="538C4234">
        <w:rPr>
          <w:sz w:val="24"/>
          <w:szCs w:val="24"/>
          <w:highlight w:val="white"/>
        </w:rPr>
        <w:lastRenderedPageBreak/>
        <w:t>declining the close button for an organizer and let our system to close posts until game ends.</w:t>
      </w:r>
    </w:p>
    <w:p w14:paraId="71413EAD" w14:textId="77777777" w:rsidR="00B20356" w:rsidRDefault="7478E0F7" w:rsidP="7478E0F7">
      <w:pPr>
        <w:spacing w:line="360" w:lineRule="auto"/>
        <w:jc w:val="both"/>
        <w:rPr>
          <w:b/>
          <w:bCs/>
          <w:sz w:val="24"/>
          <w:szCs w:val="24"/>
          <w:highlight w:val="white"/>
        </w:rPr>
      </w:pPr>
      <w:r w:rsidRPr="7478E0F7">
        <w:rPr>
          <w:sz w:val="24"/>
          <w:szCs w:val="24"/>
          <w:highlight w:val="white"/>
        </w:rPr>
        <w:t xml:space="preserve">In paper prototype, we assign different colors to games joined as an organizer and games joined as a participant because page for </w:t>
      </w:r>
      <w:proofErr w:type="spellStart"/>
      <w:r w:rsidRPr="7478E0F7">
        <w:rPr>
          <w:sz w:val="24"/>
          <w:szCs w:val="24"/>
          <w:highlight w:val="white"/>
        </w:rPr>
        <w:t>a</w:t>
      </w:r>
      <w:proofErr w:type="spellEnd"/>
      <w:r w:rsidRPr="7478E0F7">
        <w:rPr>
          <w:sz w:val="24"/>
          <w:szCs w:val="24"/>
          <w:highlight w:val="white"/>
        </w:rPr>
        <w:t xml:space="preserve"> organizer contains close function. Since now an organizer can be treated equally as a participant after the organizer finish making post, we delete that color function.</w:t>
      </w:r>
    </w:p>
    <w:p w14:paraId="6F0E65B6" w14:textId="77777777" w:rsidR="00B20356" w:rsidRDefault="00105373">
      <w:pPr>
        <w:spacing w:line="360" w:lineRule="auto"/>
        <w:jc w:val="both"/>
        <w:rPr>
          <w:sz w:val="24"/>
          <w:szCs w:val="24"/>
          <w:highlight w:val="white"/>
        </w:rPr>
      </w:pPr>
      <w:r>
        <w:rPr>
          <w:noProof/>
          <w:lang w:val="en-US"/>
        </w:rPr>
        <w:drawing>
          <wp:anchor distT="114300" distB="114300" distL="114300" distR="114300" simplePos="0" relativeHeight="251691008" behindDoc="0" locked="0" layoutInCell="1" hidden="0" allowOverlap="1" wp14:anchorId="6CD4C0E4" wp14:editId="38F8D06F">
            <wp:simplePos x="0" y="0"/>
            <wp:positionH relativeFrom="margin">
              <wp:posOffset>3267075</wp:posOffset>
            </wp:positionH>
            <wp:positionV relativeFrom="paragraph">
              <wp:posOffset>161925</wp:posOffset>
            </wp:positionV>
            <wp:extent cx="1833563" cy="3257848"/>
            <wp:effectExtent l="0" t="0" r="0" b="0"/>
            <wp:wrapSquare wrapText="bothSides" distT="114300" distB="114300" distL="114300" distR="114300"/>
            <wp:docPr id="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1833563" cy="3257848"/>
                    </a:xfrm>
                    <a:prstGeom prst="rect">
                      <a:avLst/>
                    </a:prstGeom>
                    <a:ln/>
                  </pic:spPr>
                </pic:pic>
              </a:graphicData>
            </a:graphic>
          </wp:anchor>
        </w:drawing>
      </w:r>
      <w:r>
        <w:rPr>
          <w:noProof/>
          <w:lang w:val="en-US"/>
        </w:rPr>
        <w:drawing>
          <wp:anchor distT="114300" distB="114300" distL="114300" distR="114300" simplePos="0" relativeHeight="251692032" behindDoc="0" locked="0" layoutInCell="1" hidden="0" allowOverlap="1" wp14:anchorId="3C60F17D" wp14:editId="6E1D26F8">
            <wp:simplePos x="0" y="0"/>
            <wp:positionH relativeFrom="margin">
              <wp:posOffset>885825</wp:posOffset>
            </wp:positionH>
            <wp:positionV relativeFrom="paragraph">
              <wp:posOffset>152400</wp:posOffset>
            </wp:positionV>
            <wp:extent cx="1838325" cy="3274516"/>
            <wp:effectExtent l="0" t="0" r="0" b="0"/>
            <wp:wrapSquare wrapText="bothSides" distT="114300" distB="114300" distL="114300" distR="114300"/>
            <wp:docPr id="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1838325" cy="3274516"/>
                    </a:xfrm>
                    <a:prstGeom prst="rect">
                      <a:avLst/>
                    </a:prstGeom>
                    <a:ln/>
                  </pic:spPr>
                </pic:pic>
              </a:graphicData>
            </a:graphic>
          </wp:anchor>
        </w:drawing>
      </w:r>
    </w:p>
    <w:p w14:paraId="1660E27E" w14:textId="77777777" w:rsidR="00B20356" w:rsidRDefault="00B20356">
      <w:pPr>
        <w:spacing w:line="360" w:lineRule="auto"/>
        <w:jc w:val="both"/>
        <w:rPr>
          <w:sz w:val="24"/>
          <w:szCs w:val="24"/>
          <w:highlight w:val="white"/>
        </w:rPr>
      </w:pPr>
    </w:p>
    <w:p w14:paraId="1DDDBA7E" w14:textId="77777777" w:rsidR="00B20356" w:rsidRDefault="00B20356">
      <w:pPr>
        <w:spacing w:line="360" w:lineRule="auto"/>
        <w:jc w:val="both"/>
        <w:rPr>
          <w:sz w:val="24"/>
          <w:szCs w:val="24"/>
          <w:highlight w:val="white"/>
        </w:rPr>
      </w:pPr>
    </w:p>
    <w:p w14:paraId="5E482885" w14:textId="77777777" w:rsidR="00B20356" w:rsidRDefault="00B20356">
      <w:pPr>
        <w:spacing w:line="360" w:lineRule="auto"/>
        <w:jc w:val="both"/>
        <w:rPr>
          <w:sz w:val="24"/>
          <w:szCs w:val="24"/>
          <w:highlight w:val="white"/>
        </w:rPr>
      </w:pPr>
    </w:p>
    <w:p w14:paraId="114771BA" w14:textId="77777777" w:rsidR="00B20356" w:rsidRDefault="00B20356">
      <w:pPr>
        <w:spacing w:line="360" w:lineRule="auto"/>
        <w:jc w:val="both"/>
        <w:rPr>
          <w:sz w:val="24"/>
          <w:szCs w:val="24"/>
          <w:highlight w:val="white"/>
        </w:rPr>
      </w:pPr>
    </w:p>
    <w:p w14:paraId="7CE2A643" w14:textId="77777777" w:rsidR="00B20356" w:rsidRDefault="00B20356">
      <w:pPr>
        <w:spacing w:line="360" w:lineRule="auto"/>
        <w:jc w:val="both"/>
        <w:rPr>
          <w:sz w:val="24"/>
          <w:szCs w:val="24"/>
          <w:highlight w:val="white"/>
        </w:rPr>
      </w:pPr>
    </w:p>
    <w:p w14:paraId="1E11534D" w14:textId="77777777" w:rsidR="00B20356" w:rsidRDefault="00B20356">
      <w:pPr>
        <w:spacing w:line="360" w:lineRule="auto"/>
        <w:jc w:val="both"/>
        <w:rPr>
          <w:sz w:val="24"/>
          <w:szCs w:val="24"/>
          <w:highlight w:val="white"/>
        </w:rPr>
      </w:pPr>
    </w:p>
    <w:p w14:paraId="19B5674C" w14:textId="77777777" w:rsidR="00B20356" w:rsidRDefault="00B20356">
      <w:pPr>
        <w:spacing w:line="360" w:lineRule="auto"/>
        <w:jc w:val="both"/>
        <w:rPr>
          <w:sz w:val="24"/>
          <w:szCs w:val="24"/>
          <w:highlight w:val="white"/>
        </w:rPr>
      </w:pPr>
    </w:p>
    <w:p w14:paraId="5F489C89" w14:textId="77777777" w:rsidR="00B20356" w:rsidRDefault="00B20356">
      <w:pPr>
        <w:spacing w:line="360" w:lineRule="auto"/>
        <w:jc w:val="both"/>
        <w:rPr>
          <w:sz w:val="24"/>
          <w:szCs w:val="24"/>
          <w:highlight w:val="white"/>
        </w:rPr>
      </w:pPr>
    </w:p>
    <w:p w14:paraId="7FAA0A02" w14:textId="77777777" w:rsidR="00B20356" w:rsidRDefault="00B20356">
      <w:pPr>
        <w:spacing w:line="360" w:lineRule="auto"/>
        <w:jc w:val="both"/>
        <w:rPr>
          <w:sz w:val="24"/>
          <w:szCs w:val="24"/>
          <w:highlight w:val="white"/>
        </w:rPr>
      </w:pPr>
    </w:p>
    <w:p w14:paraId="394EF18D" w14:textId="77777777" w:rsidR="00B20356" w:rsidRDefault="00B20356">
      <w:pPr>
        <w:spacing w:line="360" w:lineRule="auto"/>
        <w:jc w:val="both"/>
        <w:rPr>
          <w:sz w:val="24"/>
          <w:szCs w:val="24"/>
          <w:highlight w:val="white"/>
        </w:rPr>
      </w:pPr>
    </w:p>
    <w:p w14:paraId="24958DC2" w14:textId="77777777" w:rsidR="00B20356" w:rsidRDefault="00B20356">
      <w:pPr>
        <w:spacing w:line="360" w:lineRule="auto"/>
        <w:jc w:val="both"/>
        <w:rPr>
          <w:sz w:val="24"/>
          <w:szCs w:val="24"/>
          <w:highlight w:val="white"/>
        </w:rPr>
      </w:pPr>
    </w:p>
    <w:p w14:paraId="186C15A9" w14:textId="77777777" w:rsidR="00B20356" w:rsidRDefault="00B20356">
      <w:pPr>
        <w:spacing w:line="360" w:lineRule="auto"/>
        <w:jc w:val="both"/>
        <w:rPr>
          <w:sz w:val="24"/>
          <w:szCs w:val="24"/>
          <w:highlight w:val="white"/>
        </w:rPr>
      </w:pPr>
    </w:p>
    <w:p w14:paraId="0587A121" w14:textId="77777777" w:rsidR="00B20356" w:rsidRDefault="00B20356">
      <w:pPr>
        <w:spacing w:line="360" w:lineRule="auto"/>
        <w:jc w:val="both"/>
        <w:rPr>
          <w:sz w:val="24"/>
          <w:szCs w:val="24"/>
          <w:highlight w:val="white"/>
        </w:rPr>
      </w:pPr>
    </w:p>
    <w:p w14:paraId="3F3D3353" w14:textId="77777777" w:rsidR="00B20356" w:rsidRDefault="00B20356">
      <w:pPr>
        <w:spacing w:line="360" w:lineRule="auto"/>
        <w:jc w:val="both"/>
        <w:rPr>
          <w:sz w:val="24"/>
          <w:szCs w:val="24"/>
          <w:highlight w:val="white"/>
        </w:rPr>
      </w:pPr>
    </w:p>
    <w:p w14:paraId="29E6C3CE" w14:textId="77777777" w:rsidR="00B20356" w:rsidRDefault="00B20356">
      <w:pPr>
        <w:spacing w:line="360" w:lineRule="auto"/>
        <w:jc w:val="both"/>
        <w:rPr>
          <w:sz w:val="24"/>
          <w:szCs w:val="24"/>
          <w:highlight w:val="white"/>
        </w:rPr>
      </w:pPr>
    </w:p>
    <w:p w14:paraId="14F288B6" w14:textId="77777777" w:rsidR="00B20356" w:rsidRDefault="7478E0F7">
      <w:pPr>
        <w:spacing w:line="360" w:lineRule="auto"/>
        <w:jc w:val="both"/>
        <w:rPr>
          <w:sz w:val="24"/>
          <w:szCs w:val="24"/>
          <w:highlight w:val="white"/>
        </w:rPr>
      </w:pPr>
      <w:r w:rsidRPr="7478E0F7">
        <w:rPr>
          <w:sz w:val="24"/>
          <w:szCs w:val="24"/>
          <w:highlight w:val="white"/>
        </w:rPr>
        <w:t>In user test, a user complained about no confirmation after clicking on dropping, so we add a drop confirming page to avoid incorrect action. After dropping a game, the game is removed from the list of accepted matches.</w:t>
      </w:r>
    </w:p>
    <w:p w14:paraId="3CE66356" w14:textId="77777777" w:rsidR="00FD5978" w:rsidRDefault="00FD5978">
      <w:pPr>
        <w:spacing w:line="360" w:lineRule="auto"/>
        <w:jc w:val="both"/>
        <w:rPr>
          <w:ins w:id="176" w:author="周 媛媛" w:date="2018-05-05T15:17:00Z"/>
          <w:sz w:val="24"/>
          <w:szCs w:val="24"/>
        </w:rPr>
      </w:pPr>
    </w:p>
    <w:p w14:paraId="37735D8C" w14:textId="77777777" w:rsidR="00B20356" w:rsidRDefault="00105373">
      <w:pPr>
        <w:spacing w:line="360" w:lineRule="auto"/>
        <w:jc w:val="both"/>
        <w:rPr>
          <w:sz w:val="24"/>
          <w:szCs w:val="24"/>
          <w:highlight w:val="white"/>
        </w:rPr>
      </w:pPr>
      <w:r>
        <w:rPr>
          <w:noProof/>
          <w:lang w:val="en-US"/>
        </w:rPr>
        <w:lastRenderedPageBreak/>
        <w:drawing>
          <wp:anchor distT="114300" distB="114300" distL="114300" distR="114300" simplePos="0" relativeHeight="251693056" behindDoc="0" locked="0" layoutInCell="1" hidden="0" allowOverlap="1" wp14:anchorId="6F6CDAC6" wp14:editId="3E11C050">
            <wp:simplePos x="0" y="0"/>
            <wp:positionH relativeFrom="margin">
              <wp:posOffset>3171825</wp:posOffset>
            </wp:positionH>
            <wp:positionV relativeFrom="paragraph">
              <wp:posOffset>247650</wp:posOffset>
            </wp:positionV>
            <wp:extent cx="2000250" cy="3559268"/>
            <wp:effectExtent l="0" t="0" r="0" b="0"/>
            <wp:wrapSquare wrapText="bothSides" distT="114300" distB="114300" distL="114300" distR="114300"/>
            <wp:docPr id="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7"/>
                    <a:srcRect/>
                    <a:stretch>
                      <a:fillRect/>
                    </a:stretch>
                  </pic:blipFill>
                  <pic:spPr>
                    <a:xfrm>
                      <a:off x="0" y="0"/>
                      <a:ext cx="2000250" cy="3559268"/>
                    </a:xfrm>
                    <a:prstGeom prst="rect">
                      <a:avLst/>
                    </a:prstGeom>
                    <a:ln/>
                  </pic:spPr>
                </pic:pic>
              </a:graphicData>
            </a:graphic>
          </wp:anchor>
        </w:drawing>
      </w:r>
      <w:r>
        <w:rPr>
          <w:noProof/>
          <w:lang w:val="en-US"/>
        </w:rPr>
        <w:drawing>
          <wp:anchor distT="114300" distB="114300" distL="114300" distR="114300" simplePos="0" relativeHeight="251694080" behindDoc="0" locked="0" layoutInCell="1" hidden="0" allowOverlap="1" wp14:anchorId="4A0B8392" wp14:editId="36C34EF5">
            <wp:simplePos x="0" y="0"/>
            <wp:positionH relativeFrom="margin">
              <wp:posOffset>514350</wp:posOffset>
            </wp:positionH>
            <wp:positionV relativeFrom="paragraph">
              <wp:posOffset>247650</wp:posOffset>
            </wp:positionV>
            <wp:extent cx="2000250" cy="3566817"/>
            <wp:effectExtent l="0" t="0" r="0" b="0"/>
            <wp:wrapSquare wrapText="bothSides" distT="114300" distB="114300" distL="114300" distR="114300"/>
            <wp:docPr id="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000250" cy="3566817"/>
                    </a:xfrm>
                    <a:prstGeom prst="rect">
                      <a:avLst/>
                    </a:prstGeom>
                    <a:ln/>
                  </pic:spPr>
                </pic:pic>
              </a:graphicData>
            </a:graphic>
          </wp:anchor>
        </w:drawing>
      </w:r>
    </w:p>
    <w:p w14:paraId="5FD89CDF" w14:textId="77777777" w:rsidR="00B20356" w:rsidRDefault="00B20356">
      <w:pPr>
        <w:spacing w:line="360" w:lineRule="auto"/>
        <w:jc w:val="both"/>
        <w:rPr>
          <w:ins w:id="177" w:author="Guest User" w:date="2018-05-04T18:12:00Z"/>
          <w:sz w:val="24"/>
          <w:szCs w:val="24"/>
          <w:highlight w:val="white"/>
        </w:rPr>
      </w:pPr>
    </w:p>
    <w:p w14:paraId="6D7DA219" w14:textId="77777777" w:rsidR="00FD5978" w:rsidRDefault="00FD5978" w:rsidP="29EE3D8B">
      <w:pPr>
        <w:spacing w:line="360" w:lineRule="auto"/>
        <w:jc w:val="both"/>
        <w:rPr>
          <w:ins w:id="178" w:author="周 媛媛" w:date="2018-05-05T15:17:00Z"/>
        </w:rPr>
      </w:pPr>
    </w:p>
    <w:p w14:paraId="07C07A58" w14:textId="77777777" w:rsidR="00FD5978" w:rsidRDefault="00FD5978" w:rsidP="29EE3D8B">
      <w:pPr>
        <w:spacing w:line="360" w:lineRule="auto"/>
        <w:jc w:val="both"/>
        <w:rPr>
          <w:ins w:id="179" w:author="周 媛媛" w:date="2018-05-05T15:17:00Z"/>
        </w:rPr>
      </w:pPr>
    </w:p>
    <w:p w14:paraId="7E222CC0" w14:textId="77777777" w:rsidR="00FD5978" w:rsidRDefault="00FD5978" w:rsidP="29EE3D8B">
      <w:pPr>
        <w:spacing w:line="360" w:lineRule="auto"/>
        <w:jc w:val="both"/>
        <w:rPr>
          <w:ins w:id="180" w:author="周 媛媛" w:date="2018-05-05T15:17:00Z"/>
        </w:rPr>
      </w:pPr>
    </w:p>
    <w:p w14:paraId="001BB718" w14:textId="77777777" w:rsidR="00FD5978" w:rsidRDefault="00FD5978" w:rsidP="29EE3D8B">
      <w:pPr>
        <w:spacing w:line="360" w:lineRule="auto"/>
        <w:jc w:val="both"/>
        <w:rPr>
          <w:ins w:id="181" w:author="周 媛媛" w:date="2018-05-05T15:17:00Z"/>
        </w:rPr>
      </w:pPr>
    </w:p>
    <w:p w14:paraId="424BB237" w14:textId="77777777" w:rsidR="00FD5978" w:rsidRDefault="00FD5978" w:rsidP="29EE3D8B">
      <w:pPr>
        <w:spacing w:line="360" w:lineRule="auto"/>
        <w:jc w:val="both"/>
        <w:rPr>
          <w:ins w:id="182" w:author="周 媛媛" w:date="2018-05-05T15:17:00Z"/>
        </w:rPr>
      </w:pPr>
    </w:p>
    <w:p w14:paraId="6D00BF0C" w14:textId="77777777" w:rsidR="00FD5978" w:rsidRDefault="00FD5978" w:rsidP="29EE3D8B">
      <w:pPr>
        <w:spacing w:line="360" w:lineRule="auto"/>
        <w:jc w:val="both"/>
        <w:rPr>
          <w:ins w:id="183" w:author="周 媛媛" w:date="2018-05-05T15:17:00Z"/>
        </w:rPr>
      </w:pPr>
    </w:p>
    <w:p w14:paraId="50AE1A22" w14:textId="77777777" w:rsidR="00FD5978" w:rsidRDefault="00FD5978" w:rsidP="29EE3D8B">
      <w:pPr>
        <w:spacing w:line="360" w:lineRule="auto"/>
        <w:jc w:val="both"/>
        <w:rPr>
          <w:ins w:id="184" w:author="周 媛媛" w:date="2018-05-05T15:17:00Z"/>
        </w:rPr>
      </w:pPr>
    </w:p>
    <w:p w14:paraId="422D5E0C" w14:textId="77777777" w:rsidR="00FD5978" w:rsidRDefault="00FD5978" w:rsidP="29EE3D8B">
      <w:pPr>
        <w:spacing w:line="360" w:lineRule="auto"/>
        <w:jc w:val="both"/>
        <w:rPr>
          <w:ins w:id="185" w:author="周 媛媛" w:date="2018-05-05T15:17:00Z"/>
        </w:rPr>
      </w:pPr>
    </w:p>
    <w:p w14:paraId="617DC813" w14:textId="77777777" w:rsidR="00FD5978" w:rsidRDefault="00FD5978" w:rsidP="29EE3D8B">
      <w:pPr>
        <w:spacing w:line="360" w:lineRule="auto"/>
        <w:jc w:val="both"/>
        <w:rPr>
          <w:ins w:id="186" w:author="周 媛媛" w:date="2018-05-05T15:17:00Z"/>
        </w:rPr>
      </w:pPr>
    </w:p>
    <w:p w14:paraId="31717950" w14:textId="77777777" w:rsidR="00FD5978" w:rsidRDefault="00FD5978" w:rsidP="29EE3D8B">
      <w:pPr>
        <w:spacing w:line="360" w:lineRule="auto"/>
        <w:jc w:val="both"/>
        <w:rPr>
          <w:ins w:id="187" w:author="周 媛媛" w:date="2018-05-05T15:17:00Z"/>
        </w:rPr>
      </w:pPr>
    </w:p>
    <w:p w14:paraId="6947C7EE" w14:textId="77777777" w:rsidR="00FD5978" w:rsidRDefault="00FD5978" w:rsidP="29EE3D8B">
      <w:pPr>
        <w:spacing w:line="360" w:lineRule="auto"/>
        <w:jc w:val="both"/>
        <w:rPr>
          <w:ins w:id="188" w:author="周 媛媛" w:date="2018-05-05T15:17:00Z"/>
        </w:rPr>
      </w:pPr>
    </w:p>
    <w:p w14:paraId="01CDD573" w14:textId="77777777" w:rsidR="00FD5978" w:rsidRDefault="00FD5978" w:rsidP="29EE3D8B">
      <w:pPr>
        <w:spacing w:line="360" w:lineRule="auto"/>
        <w:jc w:val="both"/>
        <w:rPr>
          <w:ins w:id="189" w:author="周 媛媛" w:date="2018-05-05T15:17:00Z"/>
        </w:rPr>
      </w:pPr>
    </w:p>
    <w:p w14:paraId="5082440A" w14:textId="77777777" w:rsidR="00FD5978" w:rsidRDefault="00FD5978" w:rsidP="29EE3D8B">
      <w:pPr>
        <w:spacing w:line="360" w:lineRule="auto"/>
        <w:jc w:val="both"/>
        <w:rPr>
          <w:ins w:id="190" w:author="周 媛媛" w:date="2018-05-05T15:17:00Z"/>
        </w:rPr>
      </w:pPr>
    </w:p>
    <w:p w14:paraId="3079145E" w14:textId="77777777" w:rsidR="00FD5978" w:rsidRDefault="00FD5978" w:rsidP="29EE3D8B">
      <w:pPr>
        <w:spacing w:line="360" w:lineRule="auto"/>
        <w:jc w:val="both"/>
        <w:rPr>
          <w:ins w:id="191" w:author="周 媛媛" w:date="2018-05-05T15:17:00Z"/>
        </w:rPr>
      </w:pPr>
    </w:p>
    <w:p w14:paraId="300F37BC" w14:textId="77777777" w:rsidR="00FD5978" w:rsidRDefault="00FD5978" w:rsidP="29EE3D8B">
      <w:pPr>
        <w:spacing w:line="360" w:lineRule="auto"/>
        <w:jc w:val="both"/>
        <w:rPr>
          <w:ins w:id="192" w:author="周 媛媛" w:date="2018-05-05T15:49:00Z"/>
        </w:rPr>
      </w:pPr>
    </w:p>
    <w:p w14:paraId="35570687" w14:textId="77777777" w:rsidR="001C421B" w:rsidRDefault="001C421B" w:rsidP="29EE3D8B">
      <w:pPr>
        <w:spacing w:line="360" w:lineRule="auto"/>
        <w:jc w:val="both"/>
        <w:rPr>
          <w:ins w:id="193" w:author="周 媛媛" w:date="2018-05-05T15:49:00Z"/>
        </w:rPr>
      </w:pPr>
    </w:p>
    <w:p w14:paraId="50A2B85B" w14:textId="77777777" w:rsidR="001C421B" w:rsidRDefault="001C421B" w:rsidP="29EE3D8B">
      <w:pPr>
        <w:spacing w:line="360" w:lineRule="auto"/>
        <w:jc w:val="both"/>
        <w:rPr>
          <w:ins w:id="194" w:author="周 媛媛" w:date="2018-05-05T15:49:00Z"/>
        </w:rPr>
      </w:pPr>
    </w:p>
    <w:p w14:paraId="0D874E9B" w14:textId="77777777" w:rsidR="001C421B" w:rsidRDefault="001C421B" w:rsidP="29EE3D8B">
      <w:pPr>
        <w:spacing w:line="360" w:lineRule="auto"/>
        <w:jc w:val="both"/>
        <w:rPr>
          <w:ins w:id="195" w:author="周 媛媛" w:date="2018-05-05T15:49:00Z"/>
        </w:rPr>
      </w:pPr>
    </w:p>
    <w:p w14:paraId="1ADF5818" w14:textId="77777777" w:rsidR="001C421B" w:rsidRDefault="001C421B" w:rsidP="29EE3D8B">
      <w:pPr>
        <w:spacing w:line="360" w:lineRule="auto"/>
        <w:jc w:val="both"/>
        <w:rPr>
          <w:ins w:id="196" w:author="周 媛媛" w:date="2018-05-05T15:49:00Z"/>
        </w:rPr>
      </w:pPr>
    </w:p>
    <w:p w14:paraId="054344A6" w14:textId="77777777" w:rsidR="001C421B" w:rsidRDefault="001C421B" w:rsidP="29EE3D8B">
      <w:pPr>
        <w:spacing w:line="360" w:lineRule="auto"/>
        <w:jc w:val="both"/>
        <w:rPr>
          <w:ins w:id="197" w:author="周 媛媛" w:date="2018-05-05T15:49:00Z"/>
        </w:rPr>
      </w:pPr>
    </w:p>
    <w:p w14:paraId="00AD4310" w14:textId="77777777" w:rsidR="001C421B" w:rsidRDefault="001C421B" w:rsidP="29EE3D8B">
      <w:pPr>
        <w:spacing w:line="360" w:lineRule="auto"/>
        <w:jc w:val="both"/>
        <w:rPr>
          <w:ins w:id="198" w:author="周 媛媛" w:date="2018-05-05T15:49:00Z"/>
        </w:rPr>
      </w:pPr>
    </w:p>
    <w:p w14:paraId="11F27D7B" w14:textId="77777777" w:rsidR="001C421B" w:rsidRDefault="001C421B" w:rsidP="29EE3D8B">
      <w:pPr>
        <w:spacing w:line="360" w:lineRule="auto"/>
        <w:jc w:val="both"/>
        <w:rPr>
          <w:ins w:id="199" w:author="周 媛媛" w:date="2018-05-05T15:49:00Z"/>
        </w:rPr>
      </w:pPr>
    </w:p>
    <w:p w14:paraId="1EC481CC" w14:textId="77777777" w:rsidR="001C421B" w:rsidRDefault="001C421B" w:rsidP="29EE3D8B">
      <w:pPr>
        <w:spacing w:line="360" w:lineRule="auto"/>
        <w:jc w:val="both"/>
        <w:rPr>
          <w:ins w:id="200" w:author="周 媛媛" w:date="2018-05-05T15:49:00Z"/>
        </w:rPr>
      </w:pPr>
    </w:p>
    <w:p w14:paraId="73B4313B" w14:textId="77777777" w:rsidR="001C421B" w:rsidRDefault="001C421B" w:rsidP="29EE3D8B">
      <w:pPr>
        <w:spacing w:line="360" w:lineRule="auto"/>
        <w:jc w:val="both"/>
        <w:rPr>
          <w:ins w:id="201" w:author="周 媛媛" w:date="2018-05-05T15:49:00Z"/>
        </w:rPr>
      </w:pPr>
    </w:p>
    <w:p w14:paraId="62D19CE1" w14:textId="77777777" w:rsidR="001C421B" w:rsidRDefault="001C421B" w:rsidP="29EE3D8B">
      <w:pPr>
        <w:spacing w:line="360" w:lineRule="auto"/>
        <w:jc w:val="both"/>
        <w:rPr>
          <w:ins w:id="202" w:author="周 媛媛" w:date="2018-05-05T15:49:00Z"/>
        </w:rPr>
      </w:pPr>
    </w:p>
    <w:p w14:paraId="1E7C5050" w14:textId="77777777" w:rsidR="001C421B" w:rsidRDefault="001C421B" w:rsidP="29EE3D8B">
      <w:pPr>
        <w:spacing w:line="360" w:lineRule="auto"/>
        <w:jc w:val="both"/>
        <w:rPr>
          <w:ins w:id="203" w:author="周 媛媛" w:date="2018-05-05T15:49:00Z"/>
        </w:rPr>
      </w:pPr>
    </w:p>
    <w:p w14:paraId="2221C81C" w14:textId="77777777" w:rsidR="001C421B" w:rsidRDefault="001C421B" w:rsidP="29EE3D8B">
      <w:pPr>
        <w:spacing w:line="360" w:lineRule="auto"/>
        <w:jc w:val="both"/>
        <w:rPr>
          <w:ins w:id="204" w:author="周 媛媛" w:date="2018-05-05T15:49:00Z"/>
        </w:rPr>
      </w:pPr>
    </w:p>
    <w:p w14:paraId="050692BF" w14:textId="77777777" w:rsidR="001C421B" w:rsidRDefault="001C421B" w:rsidP="29EE3D8B">
      <w:pPr>
        <w:spacing w:line="360" w:lineRule="auto"/>
        <w:jc w:val="both"/>
        <w:rPr>
          <w:ins w:id="205" w:author="周 媛媛" w:date="2018-05-05T15:49:00Z"/>
        </w:rPr>
      </w:pPr>
    </w:p>
    <w:p w14:paraId="6838622E" w14:textId="77777777" w:rsidR="001C421B" w:rsidRDefault="001C421B" w:rsidP="29EE3D8B">
      <w:pPr>
        <w:spacing w:line="360" w:lineRule="auto"/>
        <w:jc w:val="both"/>
        <w:rPr>
          <w:ins w:id="206" w:author="周 媛媛" w:date="2018-05-05T15:49:00Z"/>
        </w:rPr>
      </w:pPr>
    </w:p>
    <w:p w14:paraId="561B72C6" w14:textId="77777777" w:rsidR="001C421B" w:rsidRDefault="001C421B" w:rsidP="29EE3D8B">
      <w:pPr>
        <w:spacing w:line="360" w:lineRule="auto"/>
        <w:jc w:val="both"/>
        <w:rPr>
          <w:ins w:id="207" w:author="周 媛媛" w:date="2018-05-05T15:49:00Z"/>
        </w:rPr>
      </w:pPr>
    </w:p>
    <w:p w14:paraId="760EFDA1" w14:textId="77777777" w:rsidR="001C421B" w:rsidRDefault="001C421B" w:rsidP="29EE3D8B">
      <w:pPr>
        <w:spacing w:line="360" w:lineRule="auto"/>
        <w:jc w:val="both"/>
        <w:rPr>
          <w:ins w:id="208" w:author="周 媛媛" w:date="2018-05-05T15:49:00Z"/>
        </w:rPr>
      </w:pPr>
    </w:p>
    <w:p w14:paraId="3824F250" w14:textId="77777777" w:rsidR="001C421B" w:rsidRDefault="001C421B" w:rsidP="29EE3D8B">
      <w:pPr>
        <w:spacing w:line="360" w:lineRule="auto"/>
        <w:jc w:val="both"/>
        <w:rPr>
          <w:ins w:id="209" w:author="周 媛媛" w:date="2018-05-05T15:49:00Z"/>
        </w:rPr>
      </w:pPr>
    </w:p>
    <w:p w14:paraId="7C70C565" w14:textId="77777777" w:rsidR="001C421B" w:rsidRDefault="001C421B" w:rsidP="29EE3D8B">
      <w:pPr>
        <w:spacing w:line="360" w:lineRule="auto"/>
        <w:jc w:val="both"/>
        <w:rPr>
          <w:ins w:id="210" w:author="周 媛媛" w:date="2018-05-05T15:49:00Z"/>
        </w:rPr>
      </w:pPr>
    </w:p>
    <w:p w14:paraId="0D51A7D5" w14:textId="77777777" w:rsidR="001C421B" w:rsidRDefault="001C421B" w:rsidP="29EE3D8B">
      <w:pPr>
        <w:spacing w:line="360" w:lineRule="auto"/>
        <w:jc w:val="both"/>
        <w:rPr>
          <w:ins w:id="211" w:author="周 媛媛" w:date="2018-05-05T15:17:00Z"/>
        </w:rPr>
      </w:pPr>
    </w:p>
    <w:p w14:paraId="1A34C278" w14:textId="2191AE73" w:rsidR="29EE3D8B" w:rsidRDefault="00D3C0E7" w:rsidP="29EE3D8B">
      <w:pPr>
        <w:spacing w:line="360" w:lineRule="auto"/>
        <w:jc w:val="both"/>
        <w:rPr>
          <w:ins w:id="212" w:author="周 媛媛" w:date="2018-05-05T15:49:00Z"/>
          <w:b/>
          <w:sz w:val="36"/>
          <w:szCs w:val="36"/>
        </w:rPr>
      </w:pPr>
      <w:ins w:id="213" w:author="Guest User" w:date="2018-05-04T18:12:00Z">
        <w:r w:rsidRPr="00FD5978">
          <w:rPr>
            <w:b/>
            <w:sz w:val="36"/>
            <w:szCs w:val="36"/>
            <w:rPrChange w:id="214" w:author="周 媛媛" w:date="2018-05-05T15:18:00Z">
              <w:rPr/>
            </w:rPrChange>
          </w:rPr>
          <w:t>Usability Evaluation</w:t>
        </w:r>
      </w:ins>
    </w:p>
    <w:p w14:paraId="10A05ED6" w14:textId="77777777" w:rsidR="001C421B" w:rsidRPr="00FD5978" w:rsidRDefault="001C421B" w:rsidP="29EE3D8B">
      <w:pPr>
        <w:spacing w:line="360" w:lineRule="auto"/>
        <w:jc w:val="both"/>
        <w:rPr>
          <w:ins w:id="215" w:author="Guest User" w:date="2018-05-04T00:00:00Z"/>
          <w:b/>
          <w:sz w:val="36"/>
          <w:szCs w:val="36"/>
          <w:highlight w:val="white"/>
          <w:rPrChange w:id="216" w:author="周 媛媛" w:date="2018-05-05T15:18:00Z">
            <w:rPr>
              <w:ins w:id="217" w:author="Guest User" w:date="2018-05-04T00:00:00Z"/>
              <w:sz w:val="24"/>
              <w:szCs w:val="24"/>
              <w:highlight w:val="white"/>
            </w:rPr>
          </w:rPrChange>
        </w:rPr>
      </w:pPr>
    </w:p>
    <w:p w14:paraId="725F934D" w14:textId="55EC2AC8" w:rsidR="0A6E85D9" w:rsidRPr="00FD5978" w:rsidRDefault="3173AF5D" w:rsidP="2EFA1BA6">
      <w:pPr>
        <w:spacing w:line="360" w:lineRule="auto"/>
        <w:jc w:val="both"/>
        <w:rPr>
          <w:ins w:id="218" w:author="Guest User" w:date="2018-05-04T00:00:00Z"/>
          <w:sz w:val="24"/>
          <w:szCs w:val="24"/>
          <w:rPrChange w:id="219" w:author="周 媛媛" w:date="2018-05-05T15:19:00Z">
            <w:rPr>
              <w:ins w:id="220" w:author="Guest User" w:date="2018-05-04T00:00:00Z"/>
            </w:rPr>
          </w:rPrChange>
        </w:rPr>
      </w:pPr>
      <w:ins w:id="221" w:author="Guest User" w:date="2018-05-04T18:13:00Z">
        <w:r w:rsidRPr="00FD5978">
          <w:rPr>
            <w:sz w:val="24"/>
            <w:szCs w:val="24"/>
            <w:rPrChange w:id="222" w:author="周 媛媛" w:date="2018-05-05T15:19:00Z">
              <w:rPr/>
            </w:rPrChange>
          </w:rPr>
          <w:t>During the second half of the semester, we invited</w:t>
        </w:r>
      </w:ins>
      <w:ins w:id="223" w:author="Guest User" w:date="2018-05-04T18:14:00Z">
        <w:r w:rsidRPr="00FD5978">
          <w:rPr>
            <w:sz w:val="24"/>
            <w:szCs w:val="24"/>
            <w:rPrChange w:id="224" w:author="周 媛媛" w:date="2018-05-05T15:19:00Z">
              <w:rPr/>
            </w:rPrChange>
          </w:rPr>
          <w:t xml:space="preserve"> 5 interviewees who like to play different kinds of sports when they are free to try the abo</w:t>
        </w:r>
      </w:ins>
      <w:ins w:id="225" w:author="Guest User" w:date="2018-05-04T18:16:00Z">
        <w:r w:rsidRPr="00FD5978">
          <w:rPr>
            <w:sz w:val="24"/>
            <w:szCs w:val="24"/>
            <w:rPrChange w:id="226" w:author="周 媛媛" w:date="2018-05-05T15:19:00Z">
              <w:rPr/>
            </w:rPrChange>
          </w:rPr>
          <w:t>ve user interface and got some feedback from them.</w:t>
        </w:r>
      </w:ins>
    </w:p>
    <w:p w14:paraId="4EF648D2" w14:textId="2B737CA2" w:rsidR="12DE74A5" w:rsidRPr="00FD5978" w:rsidRDefault="538C4234">
      <w:pPr>
        <w:spacing w:line="360" w:lineRule="auto"/>
        <w:jc w:val="both"/>
        <w:rPr>
          <w:ins w:id="227" w:author="Guest User" w:date="2018-05-04T00:00:00Z"/>
          <w:sz w:val="24"/>
          <w:szCs w:val="24"/>
          <w:rPrChange w:id="228" w:author="周 媛媛" w:date="2018-05-05T15:19:00Z">
            <w:rPr>
              <w:ins w:id="229" w:author="Guest User" w:date="2018-05-04T00:00:00Z"/>
            </w:rPr>
          </w:rPrChange>
        </w:rPr>
        <w:pPrChange w:id="230" w:author="Guest User" w:date="2018-05-04T18:26:00Z">
          <w:pPr/>
        </w:pPrChange>
      </w:pPr>
      <w:ins w:id="231" w:author="Guest User" w:date="2018-05-04T18:26:00Z">
        <w:r w:rsidRPr="00FD5978">
          <w:rPr>
            <w:sz w:val="24"/>
            <w:szCs w:val="24"/>
            <w:rPrChange w:id="232" w:author="周 媛媛" w:date="2018-05-05T15:19:00Z">
              <w:rPr/>
            </w:rPrChange>
          </w:rPr>
          <w:t xml:space="preserve">A: </w:t>
        </w:r>
      </w:ins>
      <w:proofErr w:type="spellStart"/>
      <w:ins w:id="233" w:author="Guest User" w:date="2018-05-04T18:27:00Z">
        <w:r w:rsidRPr="00FD5978">
          <w:rPr>
            <w:sz w:val="24"/>
            <w:szCs w:val="24"/>
            <w:rPrChange w:id="234" w:author="周 媛媛" w:date="2018-05-05T15:19:00Z">
              <w:rPr/>
            </w:rPrChange>
          </w:rPr>
          <w:t>Aiwu</w:t>
        </w:r>
        <w:proofErr w:type="spellEnd"/>
        <w:r w:rsidRPr="00FD5978">
          <w:rPr>
            <w:sz w:val="24"/>
            <w:szCs w:val="24"/>
            <w:rPrChange w:id="235" w:author="周 媛媛" w:date="2018-05-05T15:19:00Z">
              <w:rPr/>
            </w:rPrChange>
          </w:rPr>
          <w:t>, a 48 years old college professor who loves to play sports, especially tennis in his spare time.</w:t>
        </w:r>
      </w:ins>
    </w:p>
    <w:p w14:paraId="3F7D6AFF" w14:textId="5A976263" w:rsidR="5A6D5D5B" w:rsidRPr="00FD5978" w:rsidRDefault="00D3C0E7" w:rsidP="5A6D5D5B">
      <w:pPr>
        <w:spacing w:line="360" w:lineRule="auto"/>
        <w:jc w:val="both"/>
        <w:rPr>
          <w:ins w:id="236" w:author="Guest User" w:date="2018-05-04T00:00:00Z"/>
          <w:sz w:val="24"/>
          <w:szCs w:val="24"/>
          <w:rPrChange w:id="237" w:author="周 媛媛" w:date="2018-05-05T15:19:00Z">
            <w:rPr>
              <w:ins w:id="238" w:author="Guest User" w:date="2018-05-04T00:00:00Z"/>
            </w:rPr>
          </w:rPrChange>
        </w:rPr>
      </w:pPr>
      <w:ins w:id="239" w:author="Guest User" w:date="2018-05-04T18:28:00Z">
        <w:r w:rsidRPr="00FD5978">
          <w:rPr>
            <w:sz w:val="24"/>
            <w:szCs w:val="24"/>
            <w:rPrChange w:id="240" w:author="周 媛媛" w:date="2018-05-05T15:19:00Z">
              <w:rPr/>
            </w:rPrChange>
          </w:rPr>
          <w:t>B: Willy, a 25 years old software engineer who plays basketball with colleagues and friends on weekends.</w:t>
        </w:r>
      </w:ins>
    </w:p>
    <w:p w14:paraId="2A14E4C0" w14:textId="2840739D" w:rsidR="0DCEA6C1" w:rsidRPr="00FD5978" w:rsidRDefault="00D3C0E7" w:rsidP="0DCEA6C1">
      <w:pPr>
        <w:spacing w:line="360" w:lineRule="auto"/>
        <w:jc w:val="both"/>
        <w:rPr>
          <w:ins w:id="241" w:author="Guest User" w:date="2018-05-04T00:00:00Z"/>
          <w:sz w:val="24"/>
          <w:szCs w:val="24"/>
          <w:rPrChange w:id="242" w:author="周 媛媛" w:date="2018-05-05T15:19:00Z">
            <w:rPr>
              <w:ins w:id="243" w:author="Guest User" w:date="2018-05-04T00:00:00Z"/>
            </w:rPr>
          </w:rPrChange>
        </w:rPr>
      </w:pPr>
      <w:ins w:id="244" w:author="Guest User" w:date="2018-05-04T18:29:00Z">
        <w:r w:rsidRPr="00FD5978">
          <w:rPr>
            <w:sz w:val="24"/>
            <w:szCs w:val="24"/>
            <w:rPrChange w:id="245" w:author="周 媛媛" w:date="2018-05-05T15:19:00Z">
              <w:rPr/>
            </w:rPrChange>
          </w:rPr>
          <w:t>C: Rebekah, a 22 years</w:t>
        </w:r>
      </w:ins>
      <w:ins w:id="246" w:author="Guest User" w:date="2018-05-04T18:30:00Z">
        <w:r w:rsidRPr="00FD5978">
          <w:rPr>
            <w:sz w:val="24"/>
            <w:szCs w:val="24"/>
            <w:rPrChange w:id="247" w:author="周 媛媛" w:date="2018-05-05T15:19:00Z">
              <w:rPr/>
            </w:rPrChange>
          </w:rPr>
          <w:t xml:space="preserve"> old ECE senior who loves all kinds of sports.</w:t>
        </w:r>
      </w:ins>
    </w:p>
    <w:p w14:paraId="142D474E" w14:textId="31215ABB" w:rsidR="2008DF08" w:rsidRPr="00FD5978" w:rsidRDefault="00D3C0E7" w:rsidP="2008DF08">
      <w:pPr>
        <w:spacing w:line="360" w:lineRule="auto"/>
        <w:jc w:val="both"/>
        <w:rPr>
          <w:ins w:id="248" w:author="Guest User" w:date="2018-05-04T00:00:00Z"/>
          <w:sz w:val="24"/>
          <w:szCs w:val="24"/>
          <w:rPrChange w:id="249" w:author="周 媛媛" w:date="2018-05-05T15:19:00Z">
            <w:rPr>
              <w:ins w:id="250" w:author="Guest User" w:date="2018-05-04T00:00:00Z"/>
            </w:rPr>
          </w:rPrChange>
        </w:rPr>
      </w:pPr>
      <w:ins w:id="251" w:author="Guest User" w:date="2018-05-04T18:33:00Z">
        <w:r w:rsidRPr="00FD5978">
          <w:rPr>
            <w:sz w:val="24"/>
            <w:szCs w:val="24"/>
            <w:rPrChange w:id="252" w:author="周 媛媛" w:date="2018-05-05T15:19:00Z">
              <w:rPr/>
            </w:rPrChange>
          </w:rPr>
          <w:t>D: Ashley, a 24 years old ECE master who plays badminton occasionally.</w:t>
        </w:r>
      </w:ins>
    </w:p>
    <w:p w14:paraId="7C1D67EF" w14:textId="71724A30" w:rsidR="27B84C27" w:rsidRPr="00FD5978" w:rsidRDefault="4432B35C" w:rsidP="27B84C27">
      <w:pPr>
        <w:spacing w:line="360" w:lineRule="auto"/>
        <w:jc w:val="both"/>
        <w:rPr>
          <w:ins w:id="253" w:author="Guest User" w:date="2018-05-04T00:00:00Z"/>
          <w:sz w:val="24"/>
          <w:szCs w:val="24"/>
          <w:rPrChange w:id="254" w:author="周 媛媛" w:date="2018-05-05T15:19:00Z">
            <w:rPr>
              <w:ins w:id="255" w:author="Guest User" w:date="2018-05-04T00:00:00Z"/>
            </w:rPr>
          </w:rPrChange>
        </w:rPr>
      </w:pPr>
      <w:ins w:id="256" w:author="Guest User" w:date="2018-05-04T18:35:00Z">
        <w:r w:rsidRPr="00FD5978">
          <w:rPr>
            <w:sz w:val="24"/>
            <w:szCs w:val="24"/>
            <w:rPrChange w:id="257" w:author="周 媛媛" w:date="2018-05-05T15:19:00Z">
              <w:rPr/>
            </w:rPrChange>
          </w:rPr>
          <w:t>E: Chris, a 23 years old ECE IMB student who loves all kinds of sports.</w:t>
        </w:r>
      </w:ins>
    </w:p>
    <w:p w14:paraId="3A471A2B" w14:textId="00841460" w:rsidR="341B11A0" w:rsidRPr="00FD5978" w:rsidRDefault="341B11A0" w:rsidP="341B11A0">
      <w:pPr>
        <w:spacing w:line="360" w:lineRule="auto"/>
        <w:jc w:val="both"/>
        <w:rPr>
          <w:ins w:id="258" w:author="Guest User" w:date="2018-05-04T18:38:00Z"/>
          <w:sz w:val="24"/>
          <w:szCs w:val="24"/>
          <w:rPrChange w:id="259" w:author="周 媛媛" w:date="2018-05-05T15:19:00Z">
            <w:rPr>
              <w:ins w:id="260" w:author="Guest User" w:date="2018-05-04T18:38:00Z"/>
            </w:rPr>
          </w:rPrChange>
        </w:rPr>
      </w:pPr>
    </w:p>
    <w:p w14:paraId="6F9FE6D8" w14:textId="1A55E817" w:rsidR="341B11A0" w:rsidRPr="00FD5978" w:rsidRDefault="00D3C0E7">
      <w:pPr>
        <w:pStyle w:val="ListParagraph"/>
        <w:numPr>
          <w:ilvl w:val="0"/>
          <w:numId w:val="7"/>
        </w:numPr>
        <w:spacing w:line="360" w:lineRule="auto"/>
        <w:jc w:val="both"/>
        <w:rPr>
          <w:ins w:id="261" w:author="Guest User" w:date="2018-05-04T00:00:00Z"/>
          <w:sz w:val="24"/>
          <w:szCs w:val="24"/>
          <w:rPrChange w:id="262" w:author="周 媛媛" w:date="2018-05-05T15:19:00Z">
            <w:rPr>
              <w:ins w:id="263" w:author="Guest User" w:date="2018-05-04T00:00:00Z"/>
            </w:rPr>
          </w:rPrChange>
        </w:rPr>
        <w:pPrChange w:id="264" w:author="Guest User" w:date="2018-05-04T18:38:00Z">
          <w:pPr>
            <w:spacing w:line="360" w:lineRule="auto"/>
            <w:jc w:val="both"/>
          </w:pPr>
        </w:pPrChange>
      </w:pPr>
      <w:ins w:id="265" w:author="Guest User" w:date="2018-05-04T18:38:00Z">
        <w:r w:rsidRPr="00FD5978">
          <w:rPr>
            <w:sz w:val="24"/>
            <w:szCs w:val="24"/>
            <w:rPrChange w:id="266" w:author="周 媛媛" w:date="2018-05-05T15:19:00Z">
              <w:rPr/>
            </w:rPrChange>
          </w:rPr>
          <w:t>Sign Up and Login Page</w:t>
        </w:r>
      </w:ins>
    </w:p>
    <w:p w14:paraId="5B2D3232" w14:textId="677B0BC7" w:rsidR="220D2A33" w:rsidRPr="00FD5978" w:rsidRDefault="00D3C0E7">
      <w:pPr>
        <w:spacing w:line="360" w:lineRule="auto"/>
        <w:ind w:left="360" w:firstLine="360"/>
        <w:jc w:val="both"/>
        <w:rPr>
          <w:ins w:id="267" w:author="Guest User" w:date="2018-05-04T00:00:00Z"/>
          <w:sz w:val="24"/>
          <w:szCs w:val="24"/>
          <w:rPrChange w:id="268" w:author="周 媛媛" w:date="2018-05-05T15:19:00Z">
            <w:rPr>
              <w:ins w:id="269" w:author="Guest User" w:date="2018-05-04T00:00:00Z"/>
            </w:rPr>
          </w:rPrChange>
        </w:rPr>
        <w:pPrChange w:id="270" w:author="Guest User" w:date="2018-05-04T19:41:00Z">
          <w:pPr/>
        </w:pPrChange>
      </w:pPr>
      <w:ins w:id="271" w:author="Guest User" w:date="2018-05-04T19:59:00Z">
        <w:r w:rsidRPr="00FD5978">
          <w:rPr>
            <w:sz w:val="24"/>
            <w:szCs w:val="24"/>
            <w:rPrChange w:id="272" w:author="周 媛媛" w:date="2018-05-05T15:19:00Z">
              <w:rPr/>
            </w:rPrChange>
          </w:rPr>
          <w:t>All of our interviewees figured out how these</w:t>
        </w:r>
      </w:ins>
      <w:ins w:id="273" w:author="Guest User" w:date="2018-05-04T20:00:00Z">
        <w:r w:rsidRPr="00FD5978">
          <w:rPr>
            <w:sz w:val="24"/>
            <w:szCs w:val="24"/>
            <w:rPrChange w:id="274" w:author="周 媛媛" w:date="2018-05-05T15:19:00Z">
              <w:rPr/>
            </w:rPrChange>
          </w:rPr>
          <w:t xml:space="preserve"> pages work in a short time.</w:t>
        </w:r>
      </w:ins>
    </w:p>
    <w:p w14:paraId="201E59CA" w14:textId="7C17D96B" w:rsidR="341B11A0" w:rsidRPr="00FD5978" w:rsidRDefault="00D3C0E7">
      <w:pPr>
        <w:pStyle w:val="ListParagraph"/>
        <w:numPr>
          <w:ilvl w:val="0"/>
          <w:numId w:val="7"/>
        </w:numPr>
        <w:spacing w:line="360" w:lineRule="auto"/>
        <w:jc w:val="both"/>
        <w:rPr>
          <w:ins w:id="275" w:author="Guest User" w:date="2018-05-04T00:00:00Z"/>
          <w:sz w:val="24"/>
          <w:szCs w:val="24"/>
          <w:rPrChange w:id="276" w:author="周 媛媛" w:date="2018-05-05T15:19:00Z">
            <w:rPr>
              <w:ins w:id="277" w:author="Guest User" w:date="2018-05-04T00:00:00Z"/>
            </w:rPr>
          </w:rPrChange>
        </w:rPr>
        <w:pPrChange w:id="278" w:author="Guest User" w:date="2018-05-04T18:38:00Z">
          <w:pPr/>
        </w:pPrChange>
      </w:pPr>
      <w:ins w:id="279" w:author="Guest User" w:date="2018-05-04T18:41:00Z">
        <w:r w:rsidRPr="00FD5978">
          <w:rPr>
            <w:sz w:val="24"/>
            <w:szCs w:val="24"/>
            <w:rPrChange w:id="280" w:author="周 媛媛" w:date="2018-05-05T15:19:00Z">
              <w:rPr/>
            </w:rPrChange>
          </w:rPr>
          <w:t>Home Page</w:t>
        </w:r>
      </w:ins>
    </w:p>
    <w:p w14:paraId="2449C841" w14:textId="049C9359" w:rsidR="4E677AEC" w:rsidRPr="00FD5978" w:rsidRDefault="00D3C0E7">
      <w:pPr>
        <w:spacing w:line="360" w:lineRule="auto"/>
        <w:ind w:left="720"/>
        <w:jc w:val="both"/>
        <w:rPr>
          <w:ins w:id="281" w:author="Guest User" w:date="2018-05-04T00:00:00Z"/>
          <w:sz w:val="24"/>
          <w:szCs w:val="24"/>
          <w:rPrChange w:id="282" w:author="周 媛媛" w:date="2018-05-05T15:19:00Z">
            <w:rPr>
              <w:ins w:id="283" w:author="Guest User" w:date="2018-05-04T00:00:00Z"/>
            </w:rPr>
          </w:rPrChange>
        </w:rPr>
        <w:pPrChange w:id="284" w:author="Guest User" w:date="2018-05-04T20:00:00Z">
          <w:pPr/>
        </w:pPrChange>
      </w:pPr>
      <w:ins w:id="285" w:author="Guest User" w:date="2018-05-04T20:00:00Z">
        <w:r w:rsidRPr="00FD5978">
          <w:rPr>
            <w:sz w:val="24"/>
            <w:szCs w:val="24"/>
            <w:rPrChange w:id="286" w:author="周 媛媛" w:date="2018-05-05T15:19:00Z">
              <w:rPr/>
            </w:rPrChange>
          </w:rPr>
          <w:t>I</w:t>
        </w:r>
      </w:ins>
      <w:ins w:id="287" w:author="Guest User" w:date="2018-05-04T20:01:00Z">
        <w:r w:rsidRPr="00FD5978">
          <w:rPr>
            <w:sz w:val="24"/>
            <w:szCs w:val="24"/>
            <w:rPrChange w:id="288" w:author="周 媛媛" w:date="2018-05-05T15:19:00Z">
              <w:rPr/>
            </w:rPrChange>
          </w:rPr>
          <w:t>nterviewee B said he would prefer to have Discover Game button as the first button in t</w:t>
        </w:r>
      </w:ins>
      <w:ins w:id="289" w:author="Guest User" w:date="2018-05-04T20:02:00Z">
        <w:r w:rsidRPr="00FD5978">
          <w:rPr>
            <w:sz w:val="24"/>
            <w:szCs w:val="24"/>
            <w:rPrChange w:id="290" w:author="周 媛媛" w:date="2018-05-05T15:19:00Z">
              <w:rPr/>
            </w:rPrChange>
          </w:rPr>
          <w:t>he page as the first thing he wanted to do after logging in would be finding available games instead of going to his profile page</w:t>
        </w:r>
      </w:ins>
      <w:ins w:id="291" w:author="Guest User" w:date="2018-05-04T20:04:00Z">
        <w:r w:rsidRPr="00FD5978">
          <w:rPr>
            <w:sz w:val="24"/>
            <w:szCs w:val="24"/>
            <w:rPrChange w:id="292" w:author="周 媛媛" w:date="2018-05-05T15:19:00Z">
              <w:rPr/>
            </w:rPrChange>
          </w:rPr>
          <w:t>.</w:t>
        </w:r>
      </w:ins>
      <w:ins w:id="293" w:author="Guest User" w:date="2018-05-04T21:50:00Z">
        <w:r w:rsidRPr="00FD5978">
          <w:rPr>
            <w:sz w:val="24"/>
            <w:szCs w:val="24"/>
            <w:rPrChange w:id="294" w:author="周 媛媛" w:date="2018-05-05T15:19:00Z">
              <w:rPr/>
            </w:rPrChange>
          </w:rPr>
          <w:t xml:space="preserve"> Interviewee A and E liked to have the My Games button inside the Me.</w:t>
        </w:r>
      </w:ins>
    </w:p>
    <w:p w14:paraId="24FEEC14" w14:textId="6A49A565" w:rsidR="66E35D5F" w:rsidRPr="00FD5978" w:rsidRDefault="00D3C0E7">
      <w:pPr>
        <w:pStyle w:val="ListParagraph"/>
        <w:numPr>
          <w:ilvl w:val="0"/>
          <w:numId w:val="7"/>
        </w:numPr>
        <w:spacing w:line="360" w:lineRule="auto"/>
        <w:jc w:val="both"/>
        <w:rPr>
          <w:ins w:id="295" w:author="Guest User" w:date="2018-05-04T00:00:00Z"/>
          <w:sz w:val="24"/>
          <w:szCs w:val="24"/>
          <w:rPrChange w:id="296" w:author="周 媛媛" w:date="2018-05-05T15:19:00Z">
            <w:rPr>
              <w:ins w:id="297" w:author="Guest User" w:date="2018-05-04T00:00:00Z"/>
            </w:rPr>
          </w:rPrChange>
        </w:rPr>
        <w:pPrChange w:id="298" w:author="Guest User" w:date="2018-05-04T18:41:00Z">
          <w:pPr/>
        </w:pPrChange>
      </w:pPr>
      <w:ins w:id="299" w:author="Guest User" w:date="2018-05-04T18:41:00Z">
        <w:r w:rsidRPr="00FD5978">
          <w:rPr>
            <w:sz w:val="24"/>
            <w:szCs w:val="24"/>
            <w:rPrChange w:id="300" w:author="周 媛媛" w:date="2018-05-05T15:19:00Z">
              <w:rPr/>
            </w:rPrChange>
          </w:rPr>
          <w:t>Me Page</w:t>
        </w:r>
      </w:ins>
    </w:p>
    <w:p w14:paraId="10243531" w14:textId="2B9235EC" w:rsidR="2C6322DC" w:rsidRPr="00FD5978" w:rsidRDefault="00D3C0E7">
      <w:pPr>
        <w:spacing w:line="360" w:lineRule="auto"/>
        <w:ind w:left="720"/>
        <w:jc w:val="both"/>
        <w:rPr>
          <w:ins w:id="301" w:author="Guest User" w:date="2018-05-04T00:00:00Z"/>
          <w:sz w:val="24"/>
          <w:szCs w:val="24"/>
          <w:rPrChange w:id="302" w:author="周 媛媛" w:date="2018-05-05T15:19:00Z">
            <w:rPr>
              <w:ins w:id="303" w:author="Guest User" w:date="2018-05-04T00:00:00Z"/>
            </w:rPr>
          </w:rPrChange>
        </w:rPr>
        <w:pPrChange w:id="304" w:author="Guest User" w:date="2018-05-04T21:12:00Z">
          <w:pPr/>
        </w:pPrChange>
      </w:pPr>
      <w:ins w:id="305" w:author="Guest User" w:date="2018-05-04T21:13:00Z">
        <w:r w:rsidRPr="00FD5978">
          <w:rPr>
            <w:sz w:val="24"/>
            <w:szCs w:val="24"/>
            <w:rPrChange w:id="306" w:author="周 媛媛" w:date="2018-05-05T15:19:00Z">
              <w:rPr/>
            </w:rPrChange>
          </w:rPr>
          <w:t xml:space="preserve">Interviewee A and E were trying to find the button that could lead him to all his games in the Me page. </w:t>
        </w:r>
      </w:ins>
    </w:p>
    <w:p w14:paraId="04540A17" w14:textId="67550259" w:rsidR="66E35D5F" w:rsidRPr="00FD5978" w:rsidRDefault="00D3C0E7">
      <w:pPr>
        <w:pStyle w:val="ListParagraph"/>
        <w:numPr>
          <w:ilvl w:val="1"/>
          <w:numId w:val="7"/>
        </w:numPr>
        <w:spacing w:line="360" w:lineRule="auto"/>
        <w:jc w:val="both"/>
        <w:rPr>
          <w:ins w:id="307" w:author="Guest User" w:date="2018-05-04T00:00:00Z"/>
          <w:sz w:val="24"/>
          <w:szCs w:val="24"/>
          <w:rPrChange w:id="308" w:author="周 媛媛" w:date="2018-05-05T15:19:00Z">
            <w:rPr>
              <w:ins w:id="309" w:author="Guest User" w:date="2018-05-04T00:00:00Z"/>
            </w:rPr>
          </w:rPrChange>
        </w:rPr>
        <w:pPrChange w:id="310" w:author="Guest User" w:date="2018-05-04T18:41:00Z">
          <w:pPr/>
        </w:pPrChange>
      </w:pPr>
      <w:ins w:id="311" w:author="Guest User" w:date="2018-05-04T18:41:00Z">
        <w:r w:rsidRPr="00FD5978">
          <w:rPr>
            <w:sz w:val="24"/>
            <w:szCs w:val="24"/>
            <w:rPrChange w:id="312" w:author="周 媛媛" w:date="2018-05-05T15:19:00Z">
              <w:rPr/>
            </w:rPrChange>
          </w:rPr>
          <w:t>Friends Page</w:t>
        </w:r>
      </w:ins>
    </w:p>
    <w:p w14:paraId="43E9E557" w14:textId="6506079C" w:rsidR="66A44075" w:rsidRPr="00FD5978" w:rsidRDefault="00D3C0E7">
      <w:pPr>
        <w:spacing w:line="360" w:lineRule="auto"/>
        <w:ind w:left="1440"/>
        <w:jc w:val="both"/>
        <w:rPr>
          <w:ins w:id="313" w:author="Guest User" w:date="2018-05-04T00:00:00Z"/>
          <w:sz w:val="24"/>
          <w:szCs w:val="24"/>
          <w:rPrChange w:id="314" w:author="周 媛媛" w:date="2018-05-05T15:19:00Z">
            <w:rPr>
              <w:ins w:id="315" w:author="Guest User" w:date="2018-05-04T00:00:00Z"/>
            </w:rPr>
          </w:rPrChange>
        </w:rPr>
        <w:pPrChange w:id="316" w:author="Guest User" w:date="2018-05-04T21:20:00Z">
          <w:pPr/>
        </w:pPrChange>
      </w:pPr>
      <w:ins w:id="317" w:author="Guest User" w:date="2018-05-04T21:34:00Z">
        <w:r w:rsidRPr="00FD5978">
          <w:rPr>
            <w:sz w:val="24"/>
            <w:szCs w:val="24"/>
            <w:rPrChange w:id="318" w:author="周 媛媛" w:date="2018-05-05T15:19:00Z">
              <w:rPr/>
            </w:rPrChange>
          </w:rPr>
          <w:t>Interviewees B and C said they would like to chat with their friends inside our app. They had to switch to another app to discuss</w:t>
        </w:r>
      </w:ins>
      <w:ins w:id="319" w:author="Guest User" w:date="2018-05-04T21:35:00Z">
        <w:r w:rsidRPr="00FD5978">
          <w:rPr>
            <w:sz w:val="24"/>
            <w:szCs w:val="24"/>
            <w:rPrChange w:id="320" w:author="周 媛媛" w:date="2018-05-05T15:19:00Z">
              <w:rPr/>
            </w:rPrChange>
          </w:rPr>
          <w:t xml:space="preserve"> about upcoming games with their friends otherwise.</w:t>
        </w:r>
      </w:ins>
    </w:p>
    <w:p w14:paraId="276B7A00" w14:textId="1CF1A7E9" w:rsidR="4F017253" w:rsidRPr="00FD5978" w:rsidRDefault="00D3C0E7">
      <w:pPr>
        <w:pStyle w:val="ListParagraph"/>
        <w:numPr>
          <w:ilvl w:val="1"/>
          <w:numId w:val="7"/>
        </w:numPr>
        <w:spacing w:line="360" w:lineRule="auto"/>
        <w:jc w:val="both"/>
        <w:rPr>
          <w:ins w:id="321" w:author="Guest User" w:date="2018-05-04T00:00:00Z"/>
          <w:sz w:val="24"/>
          <w:szCs w:val="24"/>
          <w:rPrChange w:id="322" w:author="周 媛媛" w:date="2018-05-05T15:19:00Z">
            <w:rPr>
              <w:ins w:id="323" w:author="Guest User" w:date="2018-05-04T00:00:00Z"/>
            </w:rPr>
          </w:rPrChange>
        </w:rPr>
        <w:pPrChange w:id="324" w:author="Guest User" w:date="2018-05-04T18:41:00Z">
          <w:pPr/>
        </w:pPrChange>
      </w:pPr>
      <w:ins w:id="325" w:author="Guest User" w:date="2018-05-04T21:31:00Z">
        <w:r w:rsidRPr="00FD5978">
          <w:rPr>
            <w:sz w:val="24"/>
            <w:szCs w:val="24"/>
            <w:rPrChange w:id="326" w:author="周 媛媛" w:date="2018-05-05T15:19:00Z">
              <w:rPr/>
            </w:rPrChange>
          </w:rPr>
          <w:t>Gr</w:t>
        </w:r>
      </w:ins>
      <w:ins w:id="327" w:author="Guest User" w:date="2018-05-04T18:41:00Z">
        <w:r w:rsidRPr="00FD5978">
          <w:rPr>
            <w:sz w:val="24"/>
            <w:szCs w:val="24"/>
            <w:rPrChange w:id="328" w:author="周 媛媛" w:date="2018-05-05T15:19:00Z">
              <w:rPr/>
            </w:rPrChange>
          </w:rPr>
          <w:t>oup Page</w:t>
        </w:r>
      </w:ins>
    </w:p>
    <w:p w14:paraId="2CF85806" w14:textId="16FD7651" w:rsidR="7832856A" w:rsidRPr="00FD5978" w:rsidRDefault="00D3C0E7">
      <w:pPr>
        <w:spacing w:line="360" w:lineRule="auto"/>
        <w:ind w:left="1440"/>
        <w:jc w:val="both"/>
        <w:rPr>
          <w:ins w:id="329" w:author="Guest User" w:date="2018-05-04T00:00:00Z"/>
          <w:sz w:val="24"/>
          <w:szCs w:val="24"/>
          <w:rPrChange w:id="330" w:author="周 媛媛" w:date="2018-05-05T15:19:00Z">
            <w:rPr>
              <w:ins w:id="331" w:author="Guest User" w:date="2018-05-04T00:00:00Z"/>
            </w:rPr>
          </w:rPrChange>
        </w:rPr>
        <w:pPrChange w:id="332" w:author="Guest User" w:date="2018-05-04T21:35:00Z">
          <w:pPr/>
        </w:pPrChange>
      </w:pPr>
      <w:ins w:id="333" w:author="Guest User" w:date="2018-05-04T21:36:00Z">
        <w:r w:rsidRPr="00FD5978">
          <w:rPr>
            <w:sz w:val="24"/>
            <w:szCs w:val="24"/>
            <w:rPrChange w:id="334" w:author="周 媛媛" w:date="2018-05-05T15:19:00Z">
              <w:rPr/>
            </w:rPrChange>
          </w:rPr>
          <w:lastRenderedPageBreak/>
          <w:t>Interviewee liked this functio</w:t>
        </w:r>
      </w:ins>
      <w:ins w:id="335" w:author="Guest User" w:date="2018-05-04T21:41:00Z">
        <w:r w:rsidRPr="00FD5978">
          <w:rPr>
            <w:sz w:val="24"/>
            <w:szCs w:val="24"/>
            <w:rPrChange w:id="336" w:author="周 媛媛" w:date="2018-05-05T15:19:00Z">
              <w:rPr/>
            </w:rPrChange>
          </w:rPr>
          <w:t>nality. They figured how to use this functionality quite quickly.</w:t>
        </w:r>
      </w:ins>
    </w:p>
    <w:p w14:paraId="6034AB16" w14:textId="090C3090" w:rsidR="7DDB11E0" w:rsidRPr="00FD5978" w:rsidRDefault="00D3C0E7">
      <w:pPr>
        <w:pStyle w:val="ListParagraph"/>
        <w:numPr>
          <w:ilvl w:val="0"/>
          <w:numId w:val="7"/>
        </w:numPr>
        <w:spacing w:line="360" w:lineRule="auto"/>
        <w:jc w:val="both"/>
        <w:rPr>
          <w:ins w:id="337" w:author="Guest User" w:date="2018-05-04T00:00:00Z"/>
          <w:sz w:val="24"/>
          <w:szCs w:val="24"/>
          <w:rPrChange w:id="338" w:author="周 媛媛" w:date="2018-05-05T15:19:00Z">
            <w:rPr>
              <w:ins w:id="339" w:author="Guest User" w:date="2018-05-04T00:00:00Z"/>
            </w:rPr>
          </w:rPrChange>
        </w:rPr>
        <w:pPrChange w:id="340" w:author="Guest User" w:date="2018-05-04T18:43:00Z">
          <w:pPr/>
        </w:pPrChange>
      </w:pPr>
      <w:ins w:id="341" w:author="Guest User" w:date="2018-05-04T18:43:00Z">
        <w:r w:rsidRPr="00FD5978">
          <w:rPr>
            <w:sz w:val="24"/>
            <w:szCs w:val="24"/>
            <w:rPrChange w:id="342" w:author="周 媛媛" w:date="2018-05-05T15:19:00Z">
              <w:rPr/>
            </w:rPrChange>
          </w:rPr>
          <w:t>Create Games</w:t>
        </w:r>
      </w:ins>
    </w:p>
    <w:p w14:paraId="74A590F0" w14:textId="1B8CF5DF" w:rsidR="2264D548" w:rsidRPr="00FD5978" w:rsidRDefault="00D3C0E7">
      <w:pPr>
        <w:spacing w:line="360" w:lineRule="auto"/>
        <w:ind w:left="720"/>
        <w:jc w:val="both"/>
        <w:rPr>
          <w:ins w:id="343" w:author="Guest User" w:date="2018-05-04T00:00:00Z"/>
          <w:sz w:val="24"/>
          <w:szCs w:val="24"/>
          <w:rPrChange w:id="344" w:author="周 媛媛" w:date="2018-05-05T15:19:00Z">
            <w:rPr>
              <w:ins w:id="345" w:author="Guest User" w:date="2018-05-04T00:00:00Z"/>
            </w:rPr>
          </w:rPrChange>
        </w:rPr>
        <w:pPrChange w:id="346" w:author="Guest User" w:date="2018-05-04T20:07:00Z">
          <w:pPr/>
        </w:pPrChange>
      </w:pPr>
      <w:ins w:id="347" w:author="Guest User" w:date="2018-05-04T20:07:00Z">
        <w:r w:rsidRPr="00FD5978">
          <w:rPr>
            <w:sz w:val="24"/>
            <w:szCs w:val="24"/>
            <w:rPrChange w:id="348" w:author="周 媛媛" w:date="2018-05-05T15:19:00Z">
              <w:rPr/>
            </w:rPrChange>
          </w:rPr>
          <w:t>Interviewee B complained about there were too many pages to go through</w:t>
        </w:r>
      </w:ins>
      <w:ins w:id="349" w:author="Guest User" w:date="2018-05-04T20:10:00Z">
        <w:r w:rsidRPr="00FD5978">
          <w:rPr>
            <w:sz w:val="24"/>
            <w:szCs w:val="24"/>
            <w:rPrChange w:id="350" w:author="周 媛媛" w:date="2018-05-05T15:19:00Z">
              <w:rPr/>
            </w:rPrChange>
          </w:rPr>
          <w:t xml:space="preserve"> in order to create a new game. Interviewees A and D asked about what was the difference between posting to public and to private. </w:t>
        </w:r>
      </w:ins>
      <w:ins w:id="351" w:author="Guest User" w:date="2018-05-04T20:12:00Z">
        <w:r w:rsidRPr="00FD5978">
          <w:rPr>
            <w:sz w:val="24"/>
            <w:szCs w:val="24"/>
            <w:rPrChange w:id="352" w:author="周 媛媛" w:date="2018-05-05T15:19:00Z">
              <w:rPr/>
            </w:rPrChange>
          </w:rPr>
          <w:t>They found the names were not intuitive.</w:t>
        </w:r>
      </w:ins>
    </w:p>
    <w:p w14:paraId="1929B5F5" w14:textId="2649863E" w:rsidR="08471340" w:rsidRPr="00FD5978" w:rsidRDefault="00D3C0E7">
      <w:pPr>
        <w:pStyle w:val="ListParagraph"/>
        <w:numPr>
          <w:ilvl w:val="0"/>
          <w:numId w:val="7"/>
        </w:numPr>
        <w:spacing w:line="360" w:lineRule="auto"/>
        <w:jc w:val="both"/>
        <w:rPr>
          <w:ins w:id="353" w:author="Guest User" w:date="2018-05-04T00:00:00Z"/>
          <w:sz w:val="24"/>
          <w:szCs w:val="24"/>
          <w:rPrChange w:id="354" w:author="周 媛媛" w:date="2018-05-05T15:19:00Z">
            <w:rPr>
              <w:ins w:id="355" w:author="Guest User" w:date="2018-05-04T00:00:00Z"/>
            </w:rPr>
          </w:rPrChange>
        </w:rPr>
        <w:pPrChange w:id="356" w:author="Guest User" w:date="2018-05-04T18:43:00Z">
          <w:pPr/>
        </w:pPrChange>
      </w:pPr>
      <w:ins w:id="357" w:author="Guest User" w:date="2018-05-04T18:43:00Z">
        <w:r w:rsidRPr="00FD5978">
          <w:rPr>
            <w:sz w:val="24"/>
            <w:szCs w:val="24"/>
            <w:rPrChange w:id="358" w:author="周 媛媛" w:date="2018-05-05T15:19:00Z">
              <w:rPr/>
            </w:rPrChange>
          </w:rPr>
          <w:t>Discover Games</w:t>
        </w:r>
      </w:ins>
    </w:p>
    <w:p w14:paraId="655FFB25" w14:textId="439FE2C9" w:rsidR="2C8BCA40" w:rsidRPr="00FD5978" w:rsidRDefault="00D3C0E7">
      <w:pPr>
        <w:spacing w:line="360" w:lineRule="auto"/>
        <w:ind w:left="720"/>
        <w:jc w:val="both"/>
        <w:rPr>
          <w:ins w:id="359" w:author="Guest User" w:date="2018-05-04T00:00:00Z"/>
          <w:sz w:val="24"/>
          <w:szCs w:val="24"/>
          <w:rPrChange w:id="360" w:author="周 媛媛" w:date="2018-05-05T15:19:00Z">
            <w:rPr>
              <w:ins w:id="361" w:author="Guest User" w:date="2018-05-04T00:00:00Z"/>
            </w:rPr>
          </w:rPrChange>
        </w:rPr>
        <w:pPrChange w:id="362" w:author="Guest User" w:date="2018-05-04T20:48:00Z">
          <w:pPr>
            <w:spacing w:line="360" w:lineRule="auto"/>
          </w:pPr>
        </w:pPrChange>
      </w:pPr>
      <w:ins w:id="363" w:author="Guest User" w:date="2018-05-04T20:48:00Z">
        <w:r w:rsidRPr="00FD5978">
          <w:rPr>
            <w:sz w:val="24"/>
            <w:szCs w:val="24"/>
            <w:rPrChange w:id="364" w:author="周 媛媛" w:date="2018-05-05T15:19:00Z">
              <w:rPr/>
            </w:rPrChange>
          </w:rPr>
          <w:t xml:space="preserve">Previously, we were giving users the options to discover games within a certain timeframe or games close to a certain location. However,  all of our interviewees do not find this workflow makes sense. Both interviewee A and C even asked about why it turned to the result page right after they selected time and date, because they were expecting the 'Select Location' page. They thought were some bugs and were going back and forth between the pages. </w:t>
        </w:r>
      </w:ins>
    </w:p>
    <w:p w14:paraId="6075F444" w14:textId="2649863E" w:rsidR="77AE066F" w:rsidRPr="00FD5978" w:rsidRDefault="00D3C0E7">
      <w:pPr>
        <w:pStyle w:val="ListParagraph"/>
        <w:numPr>
          <w:ilvl w:val="0"/>
          <w:numId w:val="7"/>
        </w:numPr>
        <w:spacing w:line="360" w:lineRule="auto"/>
        <w:jc w:val="both"/>
        <w:rPr>
          <w:ins w:id="365" w:author="Guest User" w:date="2018-05-04T00:00:00Z"/>
          <w:sz w:val="24"/>
          <w:szCs w:val="24"/>
          <w:rPrChange w:id="366" w:author="周 媛媛" w:date="2018-05-05T15:19:00Z">
            <w:rPr>
              <w:ins w:id="367" w:author="Guest User" w:date="2018-05-04T00:00:00Z"/>
            </w:rPr>
          </w:rPrChange>
        </w:rPr>
        <w:pPrChange w:id="368" w:author="Guest User" w:date="2018-05-04T20:44:00Z">
          <w:pPr/>
        </w:pPrChange>
      </w:pPr>
      <w:ins w:id="369" w:author="Guest User" w:date="2018-05-04T20:45:00Z">
        <w:r w:rsidRPr="00FD5978">
          <w:rPr>
            <w:sz w:val="24"/>
            <w:szCs w:val="24"/>
            <w:rPrChange w:id="370" w:author="周 媛媛" w:date="2018-05-05T15:19:00Z">
              <w:rPr/>
            </w:rPrChange>
          </w:rPr>
          <w:t>My Games</w:t>
        </w:r>
      </w:ins>
    </w:p>
    <w:p w14:paraId="1C72B69F" w14:textId="608EE722" w:rsidR="09E44AE2" w:rsidRPr="00FD5978" w:rsidRDefault="00D3C0E7">
      <w:pPr>
        <w:spacing w:line="360" w:lineRule="auto"/>
        <w:ind w:left="720"/>
        <w:jc w:val="both"/>
        <w:rPr>
          <w:del w:id="371" w:author="Guest User" w:date="2018-05-04T00:00:00Z"/>
          <w:sz w:val="24"/>
          <w:szCs w:val="24"/>
          <w:rPrChange w:id="372" w:author="周 媛媛" w:date="2018-05-05T15:19:00Z">
            <w:rPr>
              <w:del w:id="373" w:author="Guest User" w:date="2018-05-04T00:00:00Z"/>
            </w:rPr>
          </w:rPrChange>
        </w:rPr>
        <w:pPrChange w:id="374" w:author="Guest User" w:date="2018-05-04T19:50:00Z">
          <w:pPr>
            <w:spacing w:line="360" w:lineRule="auto"/>
          </w:pPr>
        </w:pPrChange>
      </w:pPr>
      <w:ins w:id="375" w:author="Guest User" w:date="2018-05-04T20:57:00Z">
        <w:r w:rsidRPr="00FD5978">
          <w:rPr>
            <w:sz w:val="24"/>
            <w:szCs w:val="24"/>
            <w:rPrChange w:id="376" w:author="周 媛媛" w:date="2018-05-05T15:19:00Z">
              <w:rPr/>
            </w:rPrChange>
          </w:rPr>
          <w:t>Interviewees A and E were confused by getting a list of games after opening</w:t>
        </w:r>
      </w:ins>
      <w:ins w:id="377" w:author="Guest User" w:date="2018-05-04T20:58:00Z">
        <w:r w:rsidRPr="00FD5978">
          <w:rPr>
            <w:sz w:val="24"/>
            <w:szCs w:val="24"/>
            <w:rPrChange w:id="378" w:author="周 媛媛" w:date="2018-05-05T15:19:00Z">
              <w:rPr/>
            </w:rPrChange>
          </w:rPr>
          <w:t xml:space="preserve"> the My Games page. From the name, they were expecting a page containing all the games that they organized instead</w:t>
        </w:r>
      </w:ins>
      <w:ins w:id="379" w:author="Guest User" w:date="2018-05-04T22:02:00Z">
        <w:r w:rsidRPr="00FD5978">
          <w:rPr>
            <w:sz w:val="24"/>
            <w:szCs w:val="24"/>
            <w:rPrChange w:id="380" w:author="周 媛媛" w:date="2018-05-05T15:19:00Z">
              <w:rPr/>
            </w:rPrChange>
          </w:rPr>
          <w:t xml:space="preserve"> of also seeing the games that they joined.</w:t>
        </w:r>
      </w:ins>
    </w:p>
    <w:p w14:paraId="14070F20" w14:textId="64E83AA5" w:rsidR="00B20356" w:rsidRPr="00FD5978" w:rsidRDefault="00B20356">
      <w:pPr>
        <w:spacing w:line="360" w:lineRule="auto"/>
        <w:jc w:val="both"/>
        <w:rPr>
          <w:del w:id="381" w:author="Guest User" w:date="2018-05-04T00:00:00Z"/>
          <w:sz w:val="24"/>
          <w:szCs w:val="24"/>
          <w:highlight w:val="white"/>
        </w:rPr>
      </w:pPr>
    </w:p>
    <w:p w14:paraId="70AD8DC4" w14:textId="64E83AA5" w:rsidR="0DA36A8F" w:rsidRPr="00FD5978" w:rsidRDefault="0DA36A8F" w:rsidP="0DA36A8F">
      <w:pPr>
        <w:spacing w:line="360" w:lineRule="auto"/>
        <w:jc w:val="both"/>
        <w:rPr>
          <w:sz w:val="24"/>
          <w:szCs w:val="24"/>
          <w:highlight w:val="white"/>
        </w:rPr>
      </w:pPr>
    </w:p>
    <w:p w14:paraId="2ADDB5DE" w14:textId="64E83AA5" w:rsidR="00B20356" w:rsidDel="001C421B" w:rsidRDefault="00B20356">
      <w:pPr>
        <w:spacing w:line="360" w:lineRule="auto"/>
        <w:jc w:val="both"/>
        <w:rPr>
          <w:del w:id="382" w:author="周 媛媛" w:date="2018-05-05T15:19:00Z"/>
        </w:rPr>
      </w:pPr>
    </w:p>
    <w:p w14:paraId="21FA7DBB" w14:textId="77777777" w:rsidR="001C421B" w:rsidRDefault="001C421B" w:rsidP="5F185731">
      <w:pPr>
        <w:spacing w:line="360" w:lineRule="auto"/>
        <w:jc w:val="both"/>
        <w:rPr>
          <w:ins w:id="383" w:author="周 媛媛" w:date="2018-05-05T15:49:00Z"/>
        </w:rPr>
      </w:pPr>
    </w:p>
    <w:p w14:paraId="0C41AA16" w14:textId="77777777" w:rsidR="001C421B" w:rsidRDefault="001C421B" w:rsidP="5F185731">
      <w:pPr>
        <w:spacing w:line="360" w:lineRule="auto"/>
        <w:jc w:val="both"/>
        <w:rPr>
          <w:ins w:id="384" w:author="周 媛媛" w:date="2018-05-05T15:49:00Z"/>
        </w:rPr>
      </w:pPr>
    </w:p>
    <w:p w14:paraId="4E26CB35" w14:textId="77777777" w:rsidR="001C421B" w:rsidRDefault="001C421B" w:rsidP="5F185731">
      <w:pPr>
        <w:spacing w:line="360" w:lineRule="auto"/>
        <w:jc w:val="both"/>
        <w:rPr>
          <w:ins w:id="385" w:author="周 媛媛" w:date="2018-05-05T15:49:00Z"/>
        </w:rPr>
      </w:pPr>
    </w:p>
    <w:p w14:paraId="414E9974" w14:textId="77777777" w:rsidR="001C421B" w:rsidRDefault="001C421B" w:rsidP="5F185731">
      <w:pPr>
        <w:spacing w:line="360" w:lineRule="auto"/>
        <w:jc w:val="both"/>
        <w:rPr>
          <w:ins w:id="386" w:author="周 媛媛" w:date="2018-05-05T15:49:00Z"/>
        </w:rPr>
      </w:pPr>
    </w:p>
    <w:p w14:paraId="7F61D1E0" w14:textId="77777777" w:rsidR="001C421B" w:rsidRDefault="001C421B" w:rsidP="5F185731">
      <w:pPr>
        <w:spacing w:line="360" w:lineRule="auto"/>
        <w:jc w:val="both"/>
        <w:rPr>
          <w:ins w:id="387" w:author="周 媛媛" w:date="2018-05-05T15:49:00Z"/>
        </w:rPr>
      </w:pPr>
    </w:p>
    <w:p w14:paraId="66BD7D4D" w14:textId="77777777" w:rsidR="001C421B" w:rsidRDefault="001C421B" w:rsidP="5F185731">
      <w:pPr>
        <w:spacing w:line="360" w:lineRule="auto"/>
        <w:jc w:val="both"/>
        <w:rPr>
          <w:ins w:id="388" w:author="周 媛媛" w:date="2018-05-05T15:49:00Z"/>
        </w:rPr>
      </w:pPr>
    </w:p>
    <w:p w14:paraId="0E7CE7CA" w14:textId="77777777" w:rsidR="001C421B" w:rsidRDefault="001C421B" w:rsidP="5F185731">
      <w:pPr>
        <w:spacing w:line="360" w:lineRule="auto"/>
        <w:jc w:val="both"/>
        <w:rPr>
          <w:ins w:id="389" w:author="周 媛媛" w:date="2018-05-05T15:49:00Z"/>
        </w:rPr>
      </w:pPr>
    </w:p>
    <w:p w14:paraId="68D4EAAD" w14:textId="77777777" w:rsidR="001C421B" w:rsidRDefault="001C421B" w:rsidP="5F185731">
      <w:pPr>
        <w:spacing w:line="360" w:lineRule="auto"/>
        <w:jc w:val="both"/>
        <w:rPr>
          <w:ins w:id="390" w:author="周 媛媛" w:date="2018-05-05T15:49:00Z"/>
        </w:rPr>
      </w:pPr>
    </w:p>
    <w:p w14:paraId="4B3BD4D3" w14:textId="77777777" w:rsidR="001C421B" w:rsidRDefault="001C421B" w:rsidP="5F185731">
      <w:pPr>
        <w:spacing w:line="360" w:lineRule="auto"/>
        <w:jc w:val="both"/>
        <w:rPr>
          <w:ins w:id="391" w:author="周 媛媛" w:date="2018-05-05T15:49:00Z"/>
        </w:rPr>
      </w:pPr>
    </w:p>
    <w:p w14:paraId="516084A8" w14:textId="77777777" w:rsidR="001C421B" w:rsidRDefault="001C421B" w:rsidP="5F185731">
      <w:pPr>
        <w:spacing w:line="360" w:lineRule="auto"/>
        <w:jc w:val="both"/>
        <w:rPr>
          <w:ins w:id="392" w:author="周 媛媛" w:date="2018-05-05T15:49:00Z"/>
        </w:rPr>
      </w:pPr>
    </w:p>
    <w:p w14:paraId="7ECE1158" w14:textId="77777777" w:rsidR="001C421B" w:rsidRDefault="001C421B" w:rsidP="5F185731">
      <w:pPr>
        <w:spacing w:line="360" w:lineRule="auto"/>
        <w:jc w:val="both"/>
        <w:rPr>
          <w:ins w:id="393" w:author="周 媛媛" w:date="2018-05-05T15:49:00Z"/>
        </w:rPr>
      </w:pPr>
    </w:p>
    <w:p w14:paraId="427C67E3" w14:textId="77777777" w:rsidR="001C421B" w:rsidRDefault="001C421B" w:rsidP="5F185731">
      <w:pPr>
        <w:spacing w:line="360" w:lineRule="auto"/>
        <w:jc w:val="both"/>
        <w:rPr>
          <w:ins w:id="394" w:author="周 媛媛" w:date="2018-05-05T15:49:00Z"/>
        </w:rPr>
      </w:pPr>
    </w:p>
    <w:p w14:paraId="39AA4050" w14:textId="77777777" w:rsidR="001C421B" w:rsidRDefault="001C421B" w:rsidP="5F185731">
      <w:pPr>
        <w:spacing w:line="360" w:lineRule="auto"/>
        <w:jc w:val="both"/>
        <w:rPr>
          <w:ins w:id="395" w:author="周 媛媛" w:date="2018-05-05T15:49:00Z"/>
        </w:rPr>
      </w:pPr>
    </w:p>
    <w:p w14:paraId="52D9FC1D" w14:textId="77777777" w:rsidR="00FD5978" w:rsidRDefault="00FD5978">
      <w:pPr>
        <w:spacing w:line="360" w:lineRule="auto"/>
        <w:jc w:val="both"/>
        <w:rPr>
          <w:ins w:id="396" w:author="周 媛媛" w:date="2018-05-05T15:19:00Z"/>
        </w:rPr>
      </w:pPr>
    </w:p>
    <w:p w14:paraId="0FA9D60E" w14:textId="77777777" w:rsidR="00FD5978" w:rsidRPr="00FD5978" w:rsidRDefault="00FD5978">
      <w:pPr>
        <w:spacing w:line="360" w:lineRule="auto"/>
        <w:jc w:val="both"/>
        <w:rPr>
          <w:ins w:id="397" w:author="周 媛媛" w:date="2018-05-05T15:19:00Z"/>
          <w:sz w:val="24"/>
          <w:szCs w:val="24"/>
          <w:highlight w:val="white"/>
        </w:rPr>
      </w:pPr>
    </w:p>
    <w:p w14:paraId="1696D1DA" w14:textId="64E83AA5" w:rsidR="00B20356" w:rsidRPr="00FD5978" w:rsidDel="00FD5978" w:rsidRDefault="00B20356">
      <w:pPr>
        <w:spacing w:line="360" w:lineRule="auto"/>
        <w:jc w:val="both"/>
        <w:rPr>
          <w:del w:id="398" w:author="周 媛媛" w:date="2018-05-05T15:19:00Z"/>
          <w:b/>
          <w:sz w:val="36"/>
          <w:szCs w:val="36"/>
          <w:highlight w:val="white"/>
          <w:rPrChange w:id="399" w:author="周 媛媛" w:date="2018-05-05T15:19:00Z">
            <w:rPr>
              <w:del w:id="400" w:author="周 媛媛" w:date="2018-05-05T15:19:00Z"/>
              <w:sz w:val="24"/>
              <w:szCs w:val="24"/>
              <w:highlight w:val="white"/>
            </w:rPr>
          </w:rPrChange>
        </w:rPr>
      </w:pPr>
    </w:p>
    <w:p w14:paraId="32FD679F" w14:textId="77777777" w:rsidR="00B20356" w:rsidRPr="00FD5978" w:rsidDel="00FD5978" w:rsidRDefault="00B20356">
      <w:pPr>
        <w:spacing w:line="360" w:lineRule="auto"/>
        <w:jc w:val="both"/>
        <w:rPr>
          <w:del w:id="401" w:author="周 媛媛" w:date="2018-05-05T15:19:00Z"/>
          <w:b/>
          <w:sz w:val="36"/>
          <w:szCs w:val="36"/>
          <w:highlight w:val="white"/>
          <w:rPrChange w:id="402" w:author="周 媛媛" w:date="2018-05-05T15:19:00Z">
            <w:rPr>
              <w:del w:id="403" w:author="周 媛媛" w:date="2018-05-05T15:19:00Z"/>
              <w:sz w:val="24"/>
              <w:szCs w:val="24"/>
              <w:highlight w:val="white"/>
            </w:rPr>
          </w:rPrChange>
        </w:rPr>
      </w:pPr>
    </w:p>
    <w:p w14:paraId="3E7D06EB" w14:textId="77777777" w:rsidR="00B20356" w:rsidRPr="00FD5978" w:rsidDel="00FD5978" w:rsidRDefault="00B20356">
      <w:pPr>
        <w:spacing w:line="360" w:lineRule="auto"/>
        <w:jc w:val="both"/>
        <w:rPr>
          <w:del w:id="404" w:author="周 媛媛" w:date="2018-05-05T15:19:00Z"/>
          <w:b/>
          <w:sz w:val="36"/>
          <w:szCs w:val="36"/>
          <w:highlight w:val="white"/>
          <w:rPrChange w:id="405" w:author="周 媛媛" w:date="2018-05-05T15:19:00Z">
            <w:rPr>
              <w:del w:id="406" w:author="周 媛媛" w:date="2018-05-05T15:19:00Z"/>
              <w:sz w:val="24"/>
              <w:szCs w:val="24"/>
              <w:highlight w:val="white"/>
            </w:rPr>
          </w:rPrChange>
        </w:rPr>
      </w:pPr>
    </w:p>
    <w:p w14:paraId="5D7F3C23" w14:textId="77777777" w:rsidR="00B20356" w:rsidRPr="00FD5978" w:rsidDel="00FD5978" w:rsidRDefault="00B20356">
      <w:pPr>
        <w:spacing w:line="360" w:lineRule="auto"/>
        <w:jc w:val="both"/>
        <w:rPr>
          <w:del w:id="407" w:author="周 媛媛" w:date="2018-05-05T15:19:00Z"/>
          <w:b/>
          <w:sz w:val="36"/>
          <w:szCs w:val="36"/>
          <w:highlight w:val="white"/>
          <w:rPrChange w:id="408" w:author="周 媛媛" w:date="2018-05-05T15:19:00Z">
            <w:rPr>
              <w:del w:id="409" w:author="周 媛媛" w:date="2018-05-05T15:19:00Z"/>
              <w:sz w:val="24"/>
              <w:szCs w:val="24"/>
              <w:highlight w:val="white"/>
            </w:rPr>
          </w:rPrChange>
        </w:rPr>
      </w:pPr>
    </w:p>
    <w:p w14:paraId="7532F197" w14:textId="77777777" w:rsidR="00B20356" w:rsidRPr="00FD5978" w:rsidDel="00FD5978" w:rsidRDefault="00B20356">
      <w:pPr>
        <w:spacing w:line="360" w:lineRule="auto"/>
        <w:jc w:val="both"/>
        <w:rPr>
          <w:del w:id="410" w:author="周 媛媛" w:date="2018-05-05T15:19:00Z"/>
          <w:b/>
          <w:sz w:val="36"/>
          <w:szCs w:val="36"/>
          <w:highlight w:val="white"/>
          <w:rPrChange w:id="411" w:author="周 媛媛" w:date="2018-05-05T15:19:00Z">
            <w:rPr>
              <w:del w:id="412" w:author="周 媛媛" w:date="2018-05-05T15:19:00Z"/>
              <w:sz w:val="24"/>
              <w:szCs w:val="24"/>
              <w:highlight w:val="white"/>
            </w:rPr>
          </w:rPrChange>
        </w:rPr>
      </w:pPr>
    </w:p>
    <w:p w14:paraId="3E6B16C1" w14:textId="77777777" w:rsidR="00B20356" w:rsidRPr="00FD5978" w:rsidDel="00FD5978" w:rsidRDefault="00B20356">
      <w:pPr>
        <w:spacing w:line="360" w:lineRule="auto"/>
        <w:jc w:val="both"/>
        <w:rPr>
          <w:del w:id="413" w:author="周 媛媛" w:date="2018-05-05T15:19:00Z"/>
          <w:b/>
          <w:sz w:val="36"/>
          <w:szCs w:val="36"/>
          <w:highlight w:val="white"/>
          <w:rPrChange w:id="414" w:author="周 媛媛" w:date="2018-05-05T15:19:00Z">
            <w:rPr>
              <w:del w:id="415" w:author="周 媛媛" w:date="2018-05-05T15:19:00Z"/>
              <w:sz w:val="24"/>
              <w:szCs w:val="24"/>
              <w:highlight w:val="white"/>
            </w:rPr>
          </w:rPrChange>
        </w:rPr>
      </w:pPr>
    </w:p>
    <w:p w14:paraId="2D54CF58" w14:textId="77777777" w:rsidR="00B20356" w:rsidRPr="00FD5978" w:rsidDel="00FD5978" w:rsidRDefault="00B20356">
      <w:pPr>
        <w:spacing w:line="360" w:lineRule="auto"/>
        <w:jc w:val="both"/>
        <w:rPr>
          <w:del w:id="416" w:author="周 媛媛" w:date="2018-05-05T15:19:00Z"/>
          <w:b/>
          <w:sz w:val="36"/>
          <w:szCs w:val="36"/>
          <w:highlight w:val="white"/>
          <w:rPrChange w:id="417" w:author="周 媛媛" w:date="2018-05-05T15:19:00Z">
            <w:rPr>
              <w:del w:id="418" w:author="周 媛媛" w:date="2018-05-05T15:19:00Z"/>
              <w:sz w:val="24"/>
              <w:szCs w:val="24"/>
              <w:highlight w:val="white"/>
            </w:rPr>
          </w:rPrChange>
        </w:rPr>
      </w:pPr>
    </w:p>
    <w:p w14:paraId="29A325A8" w14:textId="77777777" w:rsidR="00B20356" w:rsidRPr="00FD5978" w:rsidDel="00FD5978" w:rsidRDefault="00B20356">
      <w:pPr>
        <w:spacing w:line="360" w:lineRule="auto"/>
        <w:jc w:val="both"/>
        <w:rPr>
          <w:del w:id="419" w:author="周 媛媛" w:date="2018-05-05T15:19:00Z"/>
          <w:b/>
          <w:sz w:val="36"/>
          <w:szCs w:val="36"/>
          <w:highlight w:val="white"/>
          <w:rPrChange w:id="420" w:author="周 媛媛" w:date="2018-05-05T15:19:00Z">
            <w:rPr>
              <w:del w:id="421" w:author="周 媛媛" w:date="2018-05-05T15:19:00Z"/>
              <w:sz w:val="24"/>
              <w:szCs w:val="24"/>
              <w:highlight w:val="white"/>
            </w:rPr>
          </w:rPrChange>
        </w:rPr>
      </w:pPr>
    </w:p>
    <w:p w14:paraId="72E86AD4" w14:textId="77777777" w:rsidR="00B20356" w:rsidRPr="00FD5978" w:rsidDel="00FD5978" w:rsidRDefault="00B20356">
      <w:pPr>
        <w:spacing w:line="360" w:lineRule="auto"/>
        <w:jc w:val="both"/>
        <w:rPr>
          <w:del w:id="422" w:author="周 媛媛" w:date="2018-05-05T15:19:00Z"/>
          <w:b/>
          <w:sz w:val="36"/>
          <w:szCs w:val="36"/>
          <w:highlight w:val="white"/>
          <w:rPrChange w:id="423" w:author="周 媛媛" w:date="2018-05-05T15:19:00Z">
            <w:rPr>
              <w:del w:id="424" w:author="周 媛媛" w:date="2018-05-05T15:19:00Z"/>
              <w:sz w:val="24"/>
              <w:szCs w:val="24"/>
              <w:highlight w:val="white"/>
            </w:rPr>
          </w:rPrChange>
        </w:rPr>
      </w:pPr>
    </w:p>
    <w:p w14:paraId="59574E2F" w14:textId="77777777" w:rsidR="00B20356" w:rsidRPr="00FD5978" w:rsidDel="00FD5978" w:rsidRDefault="00B20356">
      <w:pPr>
        <w:spacing w:line="360" w:lineRule="auto"/>
        <w:jc w:val="both"/>
        <w:rPr>
          <w:del w:id="425" w:author="周 媛媛" w:date="2018-05-05T15:19:00Z"/>
          <w:b/>
          <w:sz w:val="36"/>
          <w:szCs w:val="36"/>
          <w:highlight w:val="white"/>
          <w:rPrChange w:id="426" w:author="周 媛媛" w:date="2018-05-05T15:19:00Z">
            <w:rPr>
              <w:del w:id="427" w:author="周 媛媛" w:date="2018-05-05T15:19:00Z"/>
              <w:sz w:val="24"/>
              <w:szCs w:val="24"/>
              <w:highlight w:val="white"/>
            </w:rPr>
          </w:rPrChange>
        </w:rPr>
      </w:pPr>
    </w:p>
    <w:p w14:paraId="055F54FE" w14:textId="77777777" w:rsidR="00B20356" w:rsidRPr="00FD5978" w:rsidDel="00FD5978" w:rsidRDefault="00B20356">
      <w:pPr>
        <w:spacing w:line="360" w:lineRule="auto"/>
        <w:jc w:val="both"/>
        <w:rPr>
          <w:del w:id="428" w:author="周 媛媛" w:date="2018-05-05T15:19:00Z"/>
          <w:b/>
          <w:sz w:val="36"/>
          <w:szCs w:val="36"/>
          <w:highlight w:val="white"/>
          <w:rPrChange w:id="429" w:author="周 媛媛" w:date="2018-05-05T15:19:00Z">
            <w:rPr>
              <w:del w:id="430" w:author="周 媛媛" w:date="2018-05-05T15:19:00Z"/>
              <w:sz w:val="24"/>
              <w:szCs w:val="24"/>
              <w:highlight w:val="white"/>
            </w:rPr>
          </w:rPrChange>
        </w:rPr>
      </w:pPr>
    </w:p>
    <w:p w14:paraId="354C47AD" w14:textId="77777777" w:rsidR="00B20356" w:rsidRPr="00FD5978" w:rsidDel="00FD5978" w:rsidRDefault="00B20356">
      <w:pPr>
        <w:spacing w:line="360" w:lineRule="auto"/>
        <w:jc w:val="both"/>
        <w:rPr>
          <w:del w:id="431" w:author="周 媛媛" w:date="2018-05-05T15:19:00Z"/>
          <w:b/>
          <w:sz w:val="36"/>
          <w:szCs w:val="36"/>
          <w:highlight w:val="white"/>
          <w:rPrChange w:id="432" w:author="周 媛媛" w:date="2018-05-05T15:19:00Z">
            <w:rPr>
              <w:del w:id="433" w:author="周 媛媛" w:date="2018-05-05T15:19:00Z"/>
              <w:sz w:val="24"/>
              <w:szCs w:val="24"/>
              <w:highlight w:val="white"/>
            </w:rPr>
          </w:rPrChange>
        </w:rPr>
      </w:pPr>
    </w:p>
    <w:p w14:paraId="4A66828D" w14:textId="77777777" w:rsidR="00B20356" w:rsidRPr="00FD5978" w:rsidDel="00FD5978" w:rsidRDefault="00B20356">
      <w:pPr>
        <w:spacing w:line="360" w:lineRule="auto"/>
        <w:jc w:val="both"/>
        <w:rPr>
          <w:del w:id="434" w:author="周 媛媛" w:date="2018-05-05T15:19:00Z"/>
          <w:b/>
          <w:sz w:val="36"/>
          <w:szCs w:val="36"/>
          <w:highlight w:val="white"/>
          <w:rPrChange w:id="435" w:author="周 媛媛" w:date="2018-05-05T15:19:00Z">
            <w:rPr>
              <w:del w:id="436" w:author="周 媛媛" w:date="2018-05-05T15:19:00Z"/>
              <w:sz w:val="24"/>
              <w:szCs w:val="24"/>
              <w:highlight w:val="white"/>
            </w:rPr>
          </w:rPrChange>
        </w:rPr>
      </w:pPr>
    </w:p>
    <w:p w14:paraId="59AB38BB" w14:textId="77777777" w:rsidR="00B20356" w:rsidRPr="00FD5978" w:rsidDel="00FD5978" w:rsidRDefault="00B20356">
      <w:pPr>
        <w:spacing w:line="360" w:lineRule="auto"/>
        <w:jc w:val="both"/>
        <w:rPr>
          <w:del w:id="437" w:author="周 媛媛" w:date="2018-05-05T15:19:00Z"/>
          <w:b/>
          <w:sz w:val="36"/>
          <w:szCs w:val="36"/>
          <w:highlight w:val="white"/>
          <w:rPrChange w:id="438" w:author="周 媛媛" w:date="2018-05-05T15:19:00Z">
            <w:rPr>
              <w:del w:id="439" w:author="周 媛媛" w:date="2018-05-05T15:19:00Z"/>
              <w:sz w:val="24"/>
              <w:szCs w:val="24"/>
              <w:highlight w:val="white"/>
            </w:rPr>
          </w:rPrChange>
        </w:rPr>
      </w:pPr>
    </w:p>
    <w:p w14:paraId="18AC5226" w14:textId="77777777" w:rsidR="00B20356" w:rsidRPr="00FD5978" w:rsidDel="00FD5978" w:rsidRDefault="00B20356">
      <w:pPr>
        <w:spacing w:line="360" w:lineRule="auto"/>
        <w:jc w:val="both"/>
        <w:rPr>
          <w:del w:id="440" w:author="周 媛媛" w:date="2018-05-05T15:19:00Z"/>
          <w:b/>
          <w:sz w:val="36"/>
          <w:szCs w:val="36"/>
          <w:highlight w:val="white"/>
          <w:rPrChange w:id="441" w:author="周 媛媛" w:date="2018-05-05T15:19:00Z">
            <w:rPr>
              <w:del w:id="442" w:author="周 媛媛" w:date="2018-05-05T15:19:00Z"/>
              <w:b/>
              <w:sz w:val="28"/>
              <w:szCs w:val="28"/>
              <w:highlight w:val="white"/>
            </w:rPr>
          </w:rPrChange>
        </w:rPr>
      </w:pPr>
    </w:p>
    <w:p w14:paraId="25D84B15" w14:textId="77777777" w:rsidR="00B20356" w:rsidRPr="00FD5978" w:rsidDel="00FD5978" w:rsidRDefault="00B20356">
      <w:pPr>
        <w:spacing w:line="360" w:lineRule="auto"/>
        <w:jc w:val="both"/>
        <w:rPr>
          <w:del w:id="443" w:author="周 媛媛" w:date="2018-05-05T15:19:00Z"/>
          <w:b/>
          <w:sz w:val="36"/>
          <w:szCs w:val="36"/>
          <w:highlight w:val="white"/>
          <w:rPrChange w:id="444" w:author="周 媛媛" w:date="2018-05-05T15:19:00Z">
            <w:rPr>
              <w:del w:id="445" w:author="周 媛媛" w:date="2018-05-05T15:19:00Z"/>
              <w:b/>
              <w:sz w:val="28"/>
              <w:szCs w:val="28"/>
              <w:highlight w:val="white"/>
            </w:rPr>
          </w:rPrChange>
        </w:rPr>
      </w:pPr>
    </w:p>
    <w:p w14:paraId="75C51ED8" w14:textId="77777777" w:rsidR="00B20356" w:rsidRPr="00FD5978" w:rsidDel="00FD5978" w:rsidRDefault="00B20356">
      <w:pPr>
        <w:spacing w:line="360" w:lineRule="auto"/>
        <w:jc w:val="both"/>
        <w:rPr>
          <w:del w:id="446" w:author="周 媛媛" w:date="2018-05-05T15:19:00Z"/>
          <w:b/>
          <w:sz w:val="36"/>
          <w:szCs w:val="36"/>
          <w:highlight w:val="white"/>
          <w:rPrChange w:id="447" w:author="周 媛媛" w:date="2018-05-05T15:19:00Z">
            <w:rPr>
              <w:del w:id="448" w:author="周 媛媛" w:date="2018-05-05T15:19:00Z"/>
              <w:b/>
              <w:sz w:val="28"/>
              <w:szCs w:val="28"/>
              <w:highlight w:val="white"/>
            </w:rPr>
          </w:rPrChange>
        </w:rPr>
      </w:pPr>
    </w:p>
    <w:p w14:paraId="263D49D8" w14:textId="77777777" w:rsidR="00B20356" w:rsidRPr="00FD5978" w:rsidDel="00FD5978" w:rsidRDefault="00B20356">
      <w:pPr>
        <w:spacing w:line="360" w:lineRule="auto"/>
        <w:jc w:val="both"/>
        <w:rPr>
          <w:del w:id="449" w:author="周 媛媛" w:date="2018-05-05T15:19:00Z"/>
          <w:b/>
          <w:sz w:val="36"/>
          <w:szCs w:val="36"/>
          <w:highlight w:val="white"/>
        </w:rPr>
      </w:pPr>
    </w:p>
    <w:p w14:paraId="1846A33C" w14:textId="461C86EC" w:rsidR="00B20356" w:rsidRDefault="00105373" w:rsidP="5F185731">
      <w:pPr>
        <w:spacing w:line="360" w:lineRule="auto"/>
        <w:jc w:val="both"/>
        <w:rPr>
          <w:ins w:id="450" w:author="周 媛媛" w:date="2018-05-05T15:49:00Z"/>
          <w:b/>
          <w:sz w:val="36"/>
          <w:szCs w:val="36"/>
        </w:rPr>
      </w:pPr>
      <w:del w:id="451" w:author="周 媛媛" w:date="2018-05-05T15:19:00Z">
        <w:r w:rsidRPr="00FD5978" w:rsidDel="00FD5978">
          <w:rPr>
            <w:b/>
            <w:sz w:val="36"/>
            <w:szCs w:val="36"/>
            <w:rPrChange w:id="452" w:author="周 媛媛" w:date="2018-05-05T15:19:00Z">
              <w:rPr/>
            </w:rPrChange>
          </w:rPr>
          <w:br w:type="page"/>
        </w:r>
      </w:del>
      <w:ins w:id="453" w:author="Yuanyuan Zhou" w:date="2018-05-04T17:36:00Z">
        <w:r w:rsidR="00D3C0E7" w:rsidRPr="00FD5978">
          <w:rPr>
            <w:b/>
            <w:sz w:val="36"/>
            <w:szCs w:val="36"/>
            <w:rPrChange w:id="454" w:author="周 媛媛" w:date="2018-05-05T15:19:00Z">
              <w:rPr/>
            </w:rPrChange>
          </w:rPr>
          <w:t>User Interface: Refined2</w:t>
        </w:r>
      </w:ins>
    </w:p>
    <w:p w14:paraId="074A01CC" w14:textId="77777777" w:rsidR="001C421B" w:rsidRPr="00FD5978" w:rsidRDefault="001C421B" w:rsidP="5F185731">
      <w:pPr>
        <w:spacing w:line="360" w:lineRule="auto"/>
        <w:jc w:val="both"/>
        <w:rPr>
          <w:ins w:id="455" w:author="Yuanyuan Zhou" w:date="2018-05-04T00:00:00Z"/>
          <w:b/>
          <w:sz w:val="36"/>
          <w:szCs w:val="36"/>
          <w:rPrChange w:id="456" w:author="周 媛媛" w:date="2018-05-05T15:19:00Z">
            <w:rPr>
              <w:ins w:id="457" w:author="Yuanyuan Zhou" w:date="2018-05-04T00:00:00Z"/>
              <w:sz w:val="24"/>
              <w:szCs w:val="24"/>
            </w:rPr>
          </w:rPrChange>
        </w:rPr>
      </w:pPr>
    </w:p>
    <w:p w14:paraId="0FFE42DF" w14:textId="3C1C1345" w:rsidR="27A4D433" w:rsidRPr="00FD5978" w:rsidRDefault="538C4234" w:rsidP="27A4D433">
      <w:pPr>
        <w:spacing w:line="360" w:lineRule="auto"/>
        <w:jc w:val="both"/>
        <w:rPr>
          <w:ins w:id="458" w:author="Yuanyuan Zhou" w:date="2018-05-04T00:00:00Z"/>
          <w:sz w:val="24"/>
          <w:szCs w:val="24"/>
          <w:rPrChange w:id="459" w:author="周 媛媛" w:date="2018-05-05T15:19:00Z">
            <w:rPr>
              <w:ins w:id="460" w:author="Yuanyuan Zhou" w:date="2018-05-04T00:00:00Z"/>
            </w:rPr>
          </w:rPrChange>
        </w:rPr>
      </w:pPr>
      <w:ins w:id="461" w:author="Yuanyuan Zhou" w:date="2018-05-04T17:36:00Z">
        <w:r w:rsidRPr="00FD5978">
          <w:rPr>
            <w:sz w:val="24"/>
            <w:szCs w:val="24"/>
            <w:rPrChange w:id="462" w:author="周 媛媛" w:date="2018-05-05T15:19:00Z">
              <w:rPr/>
            </w:rPrChange>
          </w:rPr>
          <w:t>I</w:t>
        </w:r>
      </w:ins>
      <w:ins w:id="463" w:author="Yuanyuan Zhou" w:date="2018-05-04T17:37:00Z">
        <w:r w:rsidRPr="00FD5978">
          <w:rPr>
            <w:sz w:val="24"/>
            <w:szCs w:val="24"/>
            <w:rPrChange w:id="464" w:author="周 媛媛" w:date="2018-05-05T15:19:00Z">
              <w:rPr/>
            </w:rPrChange>
          </w:rPr>
          <w:t>n the second half semes</w:t>
        </w:r>
      </w:ins>
      <w:ins w:id="465" w:author="Yuanyuan Zhou" w:date="2018-05-04T17:41:00Z">
        <w:r w:rsidRPr="00FD5978">
          <w:rPr>
            <w:sz w:val="24"/>
            <w:szCs w:val="24"/>
            <w:rPrChange w:id="466" w:author="周 媛媛" w:date="2018-05-05T15:19:00Z">
              <w:rPr/>
            </w:rPrChange>
          </w:rPr>
          <w:t>ter, We invite some students to use our</w:t>
        </w:r>
      </w:ins>
      <w:ins w:id="467" w:author="Guest User" w:date="2018-05-04T17:53:00Z">
        <w:r w:rsidRPr="00FD5978">
          <w:rPr>
            <w:sz w:val="24"/>
            <w:szCs w:val="24"/>
            <w:rPrChange w:id="468" w:author="周 媛媛" w:date="2018-05-05T15:19:00Z">
              <w:rPr/>
            </w:rPrChange>
          </w:rPr>
          <w:t xml:space="preserve">  </w:t>
        </w:r>
      </w:ins>
      <w:ins w:id="469" w:author="Yuanyuan Zhou" w:date="2018-05-04T17:41:00Z">
        <w:r w:rsidRPr="00FD5978">
          <w:rPr>
            <w:sz w:val="24"/>
            <w:szCs w:val="24"/>
            <w:rPrChange w:id="470" w:author="周 媛媛" w:date="2018-05-05T15:19:00Z">
              <w:rPr/>
            </w:rPrChange>
          </w:rPr>
          <w:t xml:space="preserve"> </w:t>
        </w:r>
      </w:ins>
      <w:ins w:id="471" w:author="Guest User" w:date="2018-05-04T17:53:00Z">
        <w:r w:rsidRPr="00FD5978">
          <w:rPr>
            <w:sz w:val="24"/>
            <w:szCs w:val="24"/>
            <w:rPrChange w:id="472" w:author="周 媛媛" w:date="2018-05-05T15:19:00Z">
              <w:rPr/>
            </w:rPrChange>
          </w:rPr>
          <w:t xml:space="preserve">    </w:t>
        </w:r>
      </w:ins>
      <w:ins w:id="473" w:author="Yuanyuan Zhou" w:date="2018-05-04T17:41:00Z">
        <w:r w:rsidRPr="00FD5978">
          <w:rPr>
            <w:sz w:val="24"/>
            <w:szCs w:val="24"/>
            <w:rPrChange w:id="474" w:author="周 媛媛" w:date="2018-05-05T15:19:00Z">
              <w:rPr/>
            </w:rPrChange>
          </w:rPr>
          <w:t xml:space="preserve">app which has the user interface just as above.  Then based on feedback and </w:t>
        </w:r>
      </w:ins>
      <w:ins w:id="475" w:author="Yuanyuan Zhou" w:date="2018-05-04T17:42:00Z">
        <w:r w:rsidRPr="00FD5978">
          <w:rPr>
            <w:sz w:val="24"/>
            <w:szCs w:val="24"/>
            <w:rPrChange w:id="476" w:author="周 媛媛" w:date="2018-05-05T15:19:00Z">
              <w:rPr/>
            </w:rPrChange>
          </w:rPr>
          <w:t xml:space="preserve">suggestions of them, we </w:t>
        </w:r>
        <w:proofErr w:type="spellStart"/>
        <w:r w:rsidRPr="00FD5978">
          <w:rPr>
            <w:sz w:val="24"/>
            <w:szCs w:val="24"/>
            <w:rPrChange w:id="477" w:author="周 媛媛" w:date="2018-05-05T15:19:00Z">
              <w:rPr/>
            </w:rPrChange>
          </w:rPr>
          <w:t>mo</w:t>
        </w:r>
      </w:ins>
      <w:proofErr w:type="spellEnd"/>
      <w:ins w:id="478" w:author="Guest User" w:date="2018-05-04T17:53:00Z">
        <w:r w:rsidRPr="00FD5978">
          <w:rPr>
            <w:sz w:val="24"/>
            <w:szCs w:val="24"/>
            <w:rPrChange w:id="479" w:author="周 媛媛" w:date="2018-05-05T15:19:00Z">
              <w:rPr/>
            </w:rPrChange>
          </w:rPr>
          <w:t xml:space="preserve">      </w:t>
        </w:r>
      </w:ins>
      <w:ins w:id="480" w:author="Yuanyuan Zhou" w:date="2018-05-04T18:08:00Z">
        <w:r w:rsidRPr="00FD5978">
          <w:rPr>
            <w:sz w:val="24"/>
            <w:szCs w:val="24"/>
            <w:rPrChange w:id="481" w:author="周 媛媛" w:date="2018-05-05T15:19:00Z">
              <w:rPr/>
            </w:rPrChange>
          </w:rPr>
          <w:t xml:space="preserve">  </w:t>
        </w:r>
      </w:ins>
      <w:ins w:id="482" w:author="Guest User" w:date="2018-05-04T17:53:00Z">
        <w:r w:rsidRPr="00FD5978">
          <w:rPr>
            <w:sz w:val="24"/>
            <w:szCs w:val="24"/>
            <w:rPrChange w:id="483" w:author="周 媛媛" w:date="2018-05-05T15:19:00Z">
              <w:rPr/>
            </w:rPrChange>
          </w:rPr>
          <w:t xml:space="preserve">    </w:t>
        </w:r>
      </w:ins>
      <w:ins w:id="484" w:author="Yuanyuan Zhou" w:date="2018-05-04T18:29:00Z">
        <w:r w:rsidRPr="00FD5978">
          <w:rPr>
            <w:sz w:val="24"/>
            <w:szCs w:val="24"/>
            <w:rPrChange w:id="485" w:author="周 媛媛" w:date="2018-05-05T15:19:00Z">
              <w:rPr/>
            </w:rPrChange>
          </w:rPr>
          <w:t xml:space="preserve">  </w:t>
        </w:r>
      </w:ins>
      <w:ins w:id="486" w:author="Guest User" w:date="2018-05-04T17:53:00Z">
        <w:r w:rsidRPr="00FD5978">
          <w:rPr>
            <w:sz w:val="24"/>
            <w:szCs w:val="24"/>
            <w:rPrChange w:id="487" w:author="周 媛媛" w:date="2018-05-05T15:19:00Z">
              <w:rPr/>
            </w:rPrChange>
          </w:rPr>
          <w:t xml:space="preserve">   </w:t>
        </w:r>
      </w:ins>
      <w:proofErr w:type="spellStart"/>
      <w:ins w:id="488" w:author="Yuanyuan Zhou" w:date="2018-05-04T17:42:00Z">
        <w:r w:rsidRPr="00FD5978">
          <w:rPr>
            <w:sz w:val="24"/>
            <w:szCs w:val="24"/>
            <w:rPrChange w:id="489" w:author="周 媛媛" w:date="2018-05-05T15:19:00Z">
              <w:rPr/>
            </w:rPrChange>
          </w:rPr>
          <w:t>dified</w:t>
        </w:r>
        <w:proofErr w:type="spellEnd"/>
        <w:r w:rsidRPr="00FD5978">
          <w:rPr>
            <w:sz w:val="24"/>
            <w:szCs w:val="24"/>
            <w:rPrChange w:id="490" w:author="周 媛媛" w:date="2018-05-05T15:19:00Z">
              <w:rPr/>
            </w:rPrChange>
          </w:rPr>
          <w:t xml:space="preserve"> o</w:t>
        </w:r>
      </w:ins>
      <w:ins w:id="491" w:author="Yuanyuan Zhou" w:date="2018-05-04T18:15:00Z">
        <w:r w:rsidRPr="00FD5978">
          <w:rPr>
            <w:sz w:val="24"/>
            <w:szCs w:val="24"/>
            <w:rPrChange w:id="492" w:author="周 媛媛" w:date="2018-05-05T15:19:00Z">
              <w:rPr/>
            </w:rPrChange>
          </w:rPr>
          <w:t>ur user interface.</w:t>
        </w:r>
      </w:ins>
    </w:p>
    <w:p w14:paraId="4E24FA07" w14:textId="39B85D54" w:rsidR="3028ABE0" w:rsidRDefault="3028ABE0" w:rsidP="3028ABE0">
      <w:pPr>
        <w:spacing w:line="360" w:lineRule="auto"/>
        <w:jc w:val="both"/>
        <w:rPr>
          <w:ins w:id="493" w:author="Yuanyuan Zhou" w:date="2018-05-04T18:15:00Z"/>
        </w:rPr>
      </w:pPr>
    </w:p>
    <w:p w14:paraId="6DC59162" w14:textId="461C86EC" w:rsidR="21E8E02C" w:rsidRPr="00FD5978" w:rsidRDefault="00B54EC5" w:rsidP="5F185731">
      <w:pPr>
        <w:spacing w:line="360" w:lineRule="auto"/>
        <w:jc w:val="both"/>
        <w:rPr>
          <w:ins w:id="494" w:author="Yuanyuan Zhou" w:date="2018-05-04T00:00:00Z"/>
          <w:b/>
          <w:sz w:val="24"/>
          <w:szCs w:val="24"/>
          <w:rPrChange w:id="495" w:author="周 媛媛" w:date="2018-05-05T15:20:00Z">
            <w:rPr>
              <w:ins w:id="496" w:author="Yuanyuan Zhou" w:date="2018-05-04T00:00:00Z"/>
              <w:sz w:val="20"/>
              <w:szCs w:val="20"/>
            </w:rPr>
          </w:rPrChange>
        </w:rPr>
      </w:pPr>
      <w:ins w:id="497" w:author="Yuanyuan Zhou" w:date="2018-05-04T18:21:00Z">
        <w:r w:rsidRPr="00FD5978">
          <w:rPr>
            <w:b/>
            <w:sz w:val="24"/>
            <w:szCs w:val="24"/>
            <w:rPrChange w:id="498" w:author="周 媛媛" w:date="2018-05-05T15:20:00Z">
              <w:rPr/>
            </w:rPrChange>
          </w:rPr>
          <w:t>Welcome page</w:t>
        </w:r>
      </w:ins>
    </w:p>
    <w:p w14:paraId="1893722E" w14:textId="453E5D28" w:rsidR="187D237D" w:rsidRDefault="187D237D" w:rsidP="187D237D">
      <w:pPr>
        <w:spacing w:line="360" w:lineRule="auto"/>
        <w:jc w:val="both"/>
        <w:rPr>
          <w:ins w:id="499" w:author="Yuanyuan Zhou" w:date="2018-05-04T00:00:00Z"/>
        </w:rPr>
      </w:pPr>
    </w:p>
    <w:p w14:paraId="25A553A3" w14:textId="056465A4" w:rsidR="187D237D" w:rsidRDefault="00B54EC5" w:rsidP="187D237D">
      <w:pPr>
        <w:spacing w:line="360" w:lineRule="auto"/>
        <w:jc w:val="both"/>
        <w:rPr>
          <w:ins w:id="500" w:author="Yuanyuan Zhou" w:date="2018-05-04T00:00:00Z"/>
        </w:rPr>
      </w:pPr>
      <w:ins w:id="501" w:author="Yuanyuan Zhou" w:date="2018-05-04T19:41:00Z">
        <w:r>
          <w:t xml:space="preserve">                                                           </w:t>
        </w:r>
        <w:r>
          <w:rPr>
            <w:noProof/>
            <w:lang w:val="en-US"/>
          </w:rPr>
          <w:drawing>
            <wp:inline distT="0" distB="0" distL="0" distR="0" wp14:anchorId="167D61DB" wp14:editId="2861AA22">
              <wp:extent cx="1733945" cy="2699038"/>
              <wp:effectExtent l="0" t="0" r="0" b="0"/>
              <wp:docPr id="2814789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1733945" cy="2699038"/>
                      </a:xfrm>
                      <a:prstGeom prst="rect">
                        <a:avLst/>
                      </a:prstGeom>
                    </pic:spPr>
                  </pic:pic>
                </a:graphicData>
              </a:graphic>
            </wp:inline>
          </w:drawing>
        </w:r>
      </w:ins>
    </w:p>
    <w:p w14:paraId="4E38407E" w14:textId="7D23E606" w:rsidR="0DCEA6C1" w:rsidRPr="00FD5978" w:rsidRDefault="00B54EC5" w:rsidP="1FB1CF2C">
      <w:pPr>
        <w:spacing w:line="360" w:lineRule="auto"/>
        <w:jc w:val="both"/>
        <w:rPr>
          <w:ins w:id="502" w:author="Yuanyuan Zhou" w:date="2018-05-04T00:00:00Z"/>
          <w:sz w:val="20"/>
          <w:szCs w:val="20"/>
          <w:rPrChange w:id="503" w:author="周 媛媛" w:date="2018-05-05T15:20:00Z">
            <w:rPr>
              <w:ins w:id="504" w:author="Yuanyuan Zhou" w:date="2018-05-04T00:00:00Z"/>
              <w:sz w:val="12"/>
              <w:szCs w:val="12"/>
            </w:rPr>
          </w:rPrChange>
        </w:rPr>
      </w:pPr>
      <w:ins w:id="505" w:author="Yuanyuan Zhou" w:date="2018-05-04T19:43:00Z">
        <w:r>
          <w:t xml:space="preserve">                                                                           </w:t>
        </w:r>
        <w:r w:rsidRPr="00FD5978">
          <w:rPr>
            <w:sz w:val="20"/>
            <w:szCs w:val="20"/>
            <w:rPrChange w:id="506" w:author="周 媛媛" w:date="2018-05-05T15:20:00Z">
              <w:rPr/>
            </w:rPrChange>
          </w:rPr>
          <w:t>Figure 1</w:t>
        </w:r>
      </w:ins>
    </w:p>
    <w:p w14:paraId="65F8FE06" w14:textId="164AF8AA" w:rsidR="5E6340EE" w:rsidRPr="00B66BD7" w:rsidRDefault="00B54EC5" w:rsidP="5E6340EE">
      <w:pPr>
        <w:spacing w:line="360" w:lineRule="auto"/>
        <w:jc w:val="both"/>
        <w:rPr>
          <w:ins w:id="507" w:author="Yuanyuan Zhou" w:date="2018-05-04T00:00:00Z"/>
          <w:sz w:val="24"/>
          <w:szCs w:val="24"/>
          <w:rPrChange w:id="508" w:author="周 媛媛" w:date="2018-05-05T15:22:00Z">
            <w:rPr>
              <w:ins w:id="509" w:author="Yuanyuan Zhou" w:date="2018-05-04T00:00:00Z"/>
            </w:rPr>
          </w:rPrChange>
        </w:rPr>
      </w:pPr>
      <w:ins w:id="510" w:author="Yuanyuan Zhou" w:date="2018-05-04T19:44:00Z">
        <w:r w:rsidRPr="00B66BD7">
          <w:rPr>
            <w:sz w:val="24"/>
            <w:szCs w:val="24"/>
            <w:rPrChange w:id="511" w:author="周 媛媛" w:date="2018-05-05T15:22:00Z">
              <w:rPr/>
            </w:rPrChange>
          </w:rPr>
          <w:t xml:space="preserve">As figure1, this is the welcome page of </w:t>
        </w:r>
        <w:proofErr w:type="spellStart"/>
        <w:r w:rsidRPr="00B66BD7">
          <w:rPr>
            <w:sz w:val="24"/>
            <w:szCs w:val="24"/>
            <w:rPrChange w:id="512" w:author="周 媛媛" w:date="2018-05-05T15:22:00Z">
              <w:rPr/>
            </w:rPrChange>
          </w:rPr>
          <w:t>WeBall</w:t>
        </w:r>
        <w:proofErr w:type="spellEnd"/>
        <w:r w:rsidRPr="00B66BD7">
          <w:rPr>
            <w:sz w:val="24"/>
            <w:szCs w:val="24"/>
            <w:rPrChange w:id="513" w:author="周 媛媛" w:date="2018-05-05T15:22:00Z">
              <w:rPr/>
            </w:rPrChange>
          </w:rPr>
          <w:t xml:space="preserve">. When users download our app and open it, the users has to read and agree the </w:t>
        </w:r>
      </w:ins>
      <w:proofErr w:type="spellStart"/>
      <w:ins w:id="514" w:author="Yuanyuan Zhou" w:date="2018-05-04T19:48:00Z">
        <w:r w:rsidRPr="00B66BD7">
          <w:rPr>
            <w:sz w:val="24"/>
            <w:szCs w:val="24"/>
            <w:rPrChange w:id="515" w:author="周 媛媛" w:date="2018-05-05T15:22:00Z">
              <w:rPr/>
            </w:rPrChange>
          </w:rPr>
          <w:t>WeBall</w:t>
        </w:r>
        <w:proofErr w:type="spellEnd"/>
        <w:r w:rsidRPr="00B66BD7">
          <w:rPr>
            <w:sz w:val="24"/>
            <w:szCs w:val="24"/>
            <w:rPrChange w:id="516" w:author="周 媛媛" w:date="2018-05-05T15:22:00Z">
              <w:rPr/>
            </w:rPrChange>
          </w:rPr>
          <w:t xml:space="preserve"> Terms of Services and Privacy Policy. </w:t>
        </w:r>
        <w:proofErr w:type="spellStart"/>
        <w:r w:rsidRPr="00B66BD7">
          <w:rPr>
            <w:sz w:val="24"/>
            <w:szCs w:val="24"/>
            <w:rPrChange w:id="517" w:author="周 媛媛" w:date="2018-05-05T15:22:00Z">
              <w:rPr/>
            </w:rPrChange>
          </w:rPr>
          <w:t>WeBall</w:t>
        </w:r>
        <w:proofErr w:type="spellEnd"/>
        <w:r w:rsidRPr="00B66BD7">
          <w:rPr>
            <w:sz w:val="24"/>
            <w:szCs w:val="24"/>
            <w:rPrChange w:id="518" w:author="周 媛媛" w:date="2018-05-05T15:22:00Z">
              <w:rPr/>
            </w:rPrChange>
          </w:rPr>
          <w:t xml:space="preserve"> Terms of Services are rules by which one must agree to abide in order to use </w:t>
        </w:r>
        <w:proofErr w:type="spellStart"/>
        <w:r w:rsidRPr="00B66BD7">
          <w:rPr>
            <w:sz w:val="24"/>
            <w:szCs w:val="24"/>
            <w:rPrChange w:id="519" w:author="周 媛媛" w:date="2018-05-05T15:22:00Z">
              <w:rPr/>
            </w:rPrChange>
          </w:rPr>
          <w:t>WeBall</w:t>
        </w:r>
        <w:proofErr w:type="spellEnd"/>
        <w:r w:rsidRPr="00B66BD7">
          <w:rPr>
            <w:sz w:val="24"/>
            <w:szCs w:val="24"/>
            <w:rPrChange w:id="520" w:author="周 媛媛" w:date="2018-05-05T15:22:00Z">
              <w:rPr/>
            </w:rPrChange>
          </w:rPr>
          <w:t xml:space="preserve">. A Privacy Policy agreement is required by law if </w:t>
        </w:r>
        <w:proofErr w:type="spellStart"/>
        <w:r w:rsidRPr="00B66BD7">
          <w:rPr>
            <w:sz w:val="24"/>
            <w:szCs w:val="24"/>
            <w:rPrChange w:id="521" w:author="周 媛媛" w:date="2018-05-05T15:22:00Z">
              <w:rPr/>
            </w:rPrChange>
          </w:rPr>
          <w:t>WeBall</w:t>
        </w:r>
        <w:proofErr w:type="spellEnd"/>
        <w:r w:rsidRPr="00B66BD7">
          <w:rPr>
            <w:sz w:val="24"/>
            <w:szCs w:val="24"/>
            <w:rPrChange w:id="522" w:author="周 媛媛" w:date="2018-05-05T15:22:00Z">
              <w:rPr/>
            </w:rPrChange>
          </w:rPr>
          <w:t xml:space="preserve"> collect or use any personal information from </w:t>
        </w:r>
        <w:proofErr w:type="spellStart"/>
        <w:r w:rsidRPr="00B66BD7">
          <w:rPr>
            <w:sz w:val="24"/>
            <w:szCs w:val="24"/>
            <w:rPrChange w:id="523" w:author="周 媛媛" w:date="2018-05-05T15:22:00Z">
              <w:rPr/>
            </w:rPrChange>
          </w:rPr>
          <w:t>WeBall's</w:t>
        </w:r>
        <w:proofErr w:type="spellEnd"/>
        <w:r w:rsidRPr="00B66BD7">
          <w:rPr>
            <w:sz w:val="24"/>
            <w:szCs w:val="24"/>
            <w:rPrChange w:id="524" w:author="周 媛媛" w:date="2018-05-05T15:22:00Z">
              <w:rPr/>
            </w:rPrChange>
          </w:rPr>
          <w:t xml:space="preserve"> users, e.g. email addresses, first and last names etc. The purpose of this agreement is to inform users about the collection and use of personal data of users. </w:t>
        </w:r>
      </w:ins>
    </w:p>
    <w:p w14:paraId="04BB795C" w14:textId="51340CAC" w:rsidR="67AC8CAB" w:rsidRDefault="67AC8CAB" w:rsidP="67AC8CAB">
      <w:pPr>
        <w:spacing w:line="360" w:lineRule="auto"/>
        <w:jc w:val="both"/>
        <w:rPr>
          <w:ins w:id="525" w:author="Yuanyuan Zhou" w:date="2018-05-04T20:07:00Z"/>
        </w:rPr>
      </w:pPr>
    </w:p>
    <w:p w14:paraId="5E7D3001" w14:textId="25F64F3F" w:rsidR="2264D548" w:rsidDel="001C421B" w:rsidRDefault="2264D548" w:rsidP="2264D548">
      <w:pPr>
        <w:spacing w:line="360" w:lineRule="auto"/>
        <w:jc w:val="both"/>
        <w:rPr>
          <w:del w:id="526" w:author="周 媛媛" w:date="2018-05-05T15:50:00Z"/>
        </w:rPr>
      </w:pPr>
    </w:p>
    <w:p w14:paraId="773668D8" w14:textId="77777777" w:rsidR="001C421B" w:rsidRDefault="001C421B" w:rsidP="2264D548">
      <w:pPr>
        <w:spacing w:line="360" w:lineRule="auto"/>
        <w:jc w:val="both"/>
        <w:rPr>
          <w:ins w:id="527" w:author="周 媛媛" w:date="2018-05-05T15:51:00Z"/>
        </w:rPr>
      </w:pPr>
    </w:p>
    <w:p w14:paraId="7D6121DF" w14:textId="77777777" w:rsidR="001C421B" w:rsidRDefault="001C421B" w:rsidP="2264D548">
      <w:pPr>
        <w:spacing w:line="360" w:lineRule="auto"/>
        <w:jc w:val="both"/>
        <w:rPr>
          <w:ins w:id="528" w:author="周 媛媛" w:date="2018-05-05T15:51:00Z"/>
        </w:rPr>
      </w:pPr>
    </w:p>
    <w:p w14:paraId="71383D8A" w14:textId="6ADEE6C3" w:rsidR="2264D548" w:rsidDel="001C421B" w:rsidRDefault="2264D548" w:rsidP="2264D548">
      <w:pPr>
        <w:spacing w:line="360" w:lineRule="auto"/>
        <w:jc w:val="both"/>
        <w:rPr>
          <w:ins w:id="529" w:author="Yuanyuan Zhou" w:date="2018-05-04T21:15:00Z"/>
          <w:del w:id="530" w:author="周 媛媛" w:date="2018-05-05T15:50:00Z"/>
        </w:rPr>
      </w:pPr>
    </w:p>
    <w:p w14:paraId="3A503B1C" w14:textId="6ADEE6C3" w:rsidR="410D65B0" w:rsidDel="001C421B" w:rsidRDefault="410D65B0" w:rsidP="410D65B0">
      <w:pPr>
        <w:spacing w:line="360" w:lineRule="auto"/>
        <w:jc w:val="both"/>
        <w:rPr>
          <w:ins w:id="531" w:author="Yuanyuan Zhou" w:date="2018-05-04T21:15:00Z"/>
          <w:del w:id="532" w:author="周 媛媛" w:date="2018-05-05T15:50:00Z"/>
        </w:rPr>
      </w:pPr>
    </w:p>
    <w:p w14:paraId="1E461A73" w14:textId="6ADEE6C3" w:rsidR="410D65B0" w:rsidDel="001C421B" w:rsidRDefault="410D65B0" w:rsidP="410D65B0">
      <w:pPr>
        <w:spacing w:line="360" w:lineRule="auto"/>
        <w:jc w:val="both"/>
        <w:rPr>
          <w:ins w:id="533" w:author="Yuanyuan Zhou" w:date="2018-05-04T21:15:00Z"/>
          <w:del w:id="534" w:author="周 媛媛" w:date="2018-05-05T15:50:00Z"/>
        </w:rPr>
      </w:pPr>
    </w:p>
    <w:p w14:paraId="5F182351" w14:textId="6ADEE6C3" w:rsidR="410D65B0" w:rsidDel="001C421B" w:rsidRDefault="410D65B0" w:rsidP="410D65B0">
      <w:pPr>
        <w:spacing w:line="360" w:lineRule="auto"/>
        <w:jc w:val="both"/>
        <w:rPr>
          <w:ins w:id="535" w:author="Yuanyuan Zhou" w:date="2018-05-04T00:00:00Z"/>
          <w:del w:id="536" w:author="周 媛媛" w:date="2018-05-05T15:50:00Z"/>
        </w:rPr>
      </w:pPr>
    </w:p>
    <w:p w14:paraId="64916B4D" w14:textId="23D3B2ED" w:rsidR="2264D548" w:rsidRDefault="2264D548" w:rsidP="2264D548">
      <w:pPr>
        <w:spacing w:line="360" w:lineRule="auto"/>
        <w:jc w:val="both"/>
        <w:rPr>
          <w:ins w:id="537" w:author="Yuanyuan Zhou" w:date="2018-05-04T00:00:00Z"/>
        </w:rPr>
      </w:pPr>
    </w:p>
    <w:p w14:paraId="61BEF336" w14:textId="480DD297" w:rsidR="67AC8CAB" w:rsidRPr="00B66BD7" w:rsidRDefault="00B54EC5" w:rsidP="0EF6F595">
      <w:pPr>
        <w:spacing w:line="360" w:lineRule="auto"/>
        <w:jc w:val="both"/>
        <w:rPr>
          <w:ins w:id="538" w:author="Yuanyuan Zhou" w:date="2018-05-04T00:00:00Z"/>
          <w:b/>
          <w:sz w:val="24"/>
          <w:szCs w:val="24"/>
          <w:rPrChange w:id="539" w:author="周 媛媛" w:date="2018-05-05T15:22:00Z">
            <w:rPr>
              <w:ins w:id="540" w:author="Yuanyuan Zhou" w:date="2018-05-04T00:00:00Z"/>
              <w:sz w:val="20"/>
              <w:szCs w:val="20"/>
            </w:rPr>
          </w:rPrChange>
        </w:rPr>
      </w:pPr>
      <w:ins w:id="541" w:author="Yuanyuan Zhou" w:date="2018-05-04T19:52:00Z">
        <w:r w:rsidRPr="00B66BD7">
          <w:rPr>
            <w:b/>
            <w:sz w:val="24"/>
            <w:szCs w:val="24"/>
            <w:rPrChange w:id="542" w:author="周 媛媛" w:date="2018-05-05T15:22:00Z">
              <w:rPr/>
            </w:rPrChange>
          </w:rPr>
          <w:t>Log In</w:t>
        </w:r>
      </w:ins>
    </w:p>
    <w:p w14:paraId="451E108F" w14:textId="77777777" w:rsidR="00B66BD7" w:rsidRDefault="00B66BD7" w:rsidP="34D73F8D">
      <w:pPr>
        <w:spacing w:line="360" w:lineRule="auto"/>
        <w:jc w:val="both"/>
        <w:rPr>
          <w:ins w:id="543" w:author="Yuanyuan Zhou" w:date="2018-05-04T00:00:00Z"/>
        </w:rPr>
      </w:pPr>
    </w:p>
    <w:p w14:paraId="1E62F4A7" w14:textId="2606EB44" w:rsidR="34D73F8D" w:rsidRDefault="00B66BD7" w:rsidP="34D73F8D">
      <w:pPr>
        <w:spacing w:line="360" w:lineRule="auto"/>
        <w:jc w:val="both"/>
        <w:rPr>
          <w:ins w:id="544" w:author="Yuanyuan Zhou" w:date="2018-05-04T00:00:00Z"/>
          <w:rPrChange w:id="545" w:author="Guest User" w:date="2018-05-04T02:52:00Z">
            <w:rPr>
              <w:ins w:id="546" w:author="Yuanyuan Zhou" w:date="2018-05-04T00:00:00Z"/>
              <w:sz w:val="20"/>
              <w:szCs w:val="20"/>
            </w:rPr>
          </w:rPrChange>
        </w:rPr>
      </w:pPr>
      <w:ins w:id="547" w:author="周 媛媛" w:date="2018-05-05T15:22:00Z">
        <w:r>
          <w:t xml:space="preserve">         </w:t>
        </w:r>
      </w:ins>
      <w:ins w:id="548" w:author="Yuanyuan Zhou" w:date="2018-05-04T21:15:00Z">
        <w:r w:rsidR="00B54EC5">
          <w:rPr>
            <w:noProof/>
            <w:lang w:val="en-US"/>
          </w:rPr>
          <w:drawing>
            <wp:inline distT="0" distB="0" distL="0" distR="0" wp14:anchorId="60E7B430" wp14:editId="0BB53819">
              <wp:extent cx="1833297" cy="2838450"/>
              <wp:effectExtent l="0" t="0" r="0" b="0"/>
              <wp:docPr id="2119047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1833297" cy="2838450"/>
                      </a:xfrm>
                      <a:prstGeom prst="rect">
                        <a:avLst/>
                      </a:prstGeom>
                    </pic:spPr>
                  </pic:pic>
                </a:graphicData>
              </a:graphic>
            </wp:inline>
          </w:drawing>
        </w:r>
        <w:r w:rsidR="00B54EC5">
          <w:rPr>
            <w:noProof/>
            <w:lang w:val="en-US"/>
          </w:rPr>
          <w:drawing>
            <wp:inline distT="0" distB="0" distL="0" distR="0" wp14:anchorId="62DFAA20" wp14:editId="692CC575">
              <wp:extent cx="1676400" cy="2853447"/>
              <wp:effectExtent l="0" t="0" r="0" b="0"/>
              <wp:docPr id="8477831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1676400" cy="2853447"/>
                      </a:xfrm>
                      <a:prstGeom prst="rect">
                        <a:avLst/>
                      </a:prstGeom>
                    </pic:spPr>
                  </pic:pic>
                </a:graphicData>
              </a:graphic>
            </wp:inline>
          </w:drawing>
        </w:r>
        <w:r w:rsidR="00B54EC5">
          <w:rPr>
            <w:noProof/>
            <w:lang w:val="en-US"/>
          </w:rPr>
          <w:drawing>
            <wp:inline distT="0" distB="0" distL="0" distR="0" wp14:anchorId="4E0CAC9B" wp14:editId="3D9BEDC1">
              <wp:extent cx="1704975" cy="2881648"/>
              <wp:effectExtent l="0" t="0" r="0" b="0"/>
              <wp:docPr id="126974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1704975" cy="2881648"/>
                      </a:xfrm>
                      <a:prstGeom prst="rect">
                        <a:avLst/>
                      </a:prstGeom>
                    </pic:spPr>
                  </pic:pic>
                </a:graphicData>
              </a:graphic>
            </wp:inline>
          </w:drawing>
        </w:r>
      </w:ins>
    </w:p>
    <w:p w14:paraId="612BDE0E" w14:textId="727C5144" w:rsidR="13588872" w:rsidRDefault="00B54EC5" w:rsidP="2AE658FA">
      <w:pPr>
        <w:spacing w:line="360" w:lineRule="auto"/>
        <w:jc w:val="both"/>
        <w:rPr>
          <w:ins w:id="549" w:author="周 媛媛" w:date="2018-05-05T15:23:00Z"/>
          <w:sz w:val="20"/>
          <w:szCs w:val="20"/>
        </w:rPr>
      </w:pPr>
      <w:ins w:id="550" w:author="Yuanyuan Zhou" w:date="2018-05-04T19:55:00Z">
        <w:r>
          <w:t xml:space="preserve">                                                             </w:t>
        </w:r>
      </w:ins>
      <w:ins w:id="551" w:author="周 媛媛" w:date="2018-05-05T15:22:00Z">
        <w:r w:rsidR="00B66BD7">
          <w:t xml:space="preserve">    </w:t>
        </w:r>
      </w:ins>
      <w:ins w:id="552" w:author="Yuanyuan Zhou" w:date="2018-05-04T19:55:00Z">
        <w:r w:rsidRPr="00B66BD7">
          <w:rPr>
            <w:sz w:val="20"/>
            <w:szCs w:val="20"/>
            <w:rPrChange w:id="553" w:author="周 媛媛" w:date="2018-05-05T15:22:00Z">
              <w:rPr/>
            </w:rPrChange>
          </w:rPr>
          <w:t>Figure 2</w:t>
        </w:r>
      </w:ins>
    </w:p>
    <w:p w14:paraId="0F7D1EE1" w14:textId="77777777" w:rsidR="00B66BD7" w:rsidRPr="00B66BD7" w:rsidRDefault="00B66BD7" w:rsidP="2AE658FA">
      <w:pPr>
        <w:spacing w:line="360" w:lineRule="auto"/>
        <w:jc w:val="both"/>
        <w:rPr>
          <w:ins w:id="554" w:author="Yuanyuan Zhou" w:date="2018-05-04T00:00:00Z"/>
          <w:sz w:val="20"/>
          <w:szCs w:val="20"/>
          <w:rPrChange w:id="555" w:author="周 媛媛" w:date="2018-05-05T15:22:00Z">
            <w:rPr>
              <w:ins w:id="556" w:author="Yuanyuan Zhou" w:date="2018-05-04T00:00:00Z"/>
            </w:rPr>
          </w:rPrChange>
        </w:rPr>
      </w:pPr>
    </w:p>
    <w:p w14:paraId="07B759A5" w14:textId="6F5446FF" w:rsidR="2AE658FA" w:rsidRPr="00B66BD7" w:rsidRDefault="00B54EC5" w:rsidP="7D84E5E2">
      <w:pPr>
        <w:spacing w:line="360" w:lineRule="auto"/>
        <w:jc w:val="both"/>
        <w:rPr>
          <w:ins w:id="557" w:author="Yuanyuan Zhou" w:date="2018-05-04T00:00:00Z"/>
          <w:sz w:val="24"/>
          <w:szCs w:val="24"/>
          <w:rPrChange w:id="558" w:author="周 媛媛" w:date="2018-05-05T15:22:00Z">
            <w:rPr>
              <w:ins w:id="559" w:author="Yuanyuan Zhou" w:date="2018-05-04T00:00:00Z"/>
            </w:rPr>
          </w:rPrChange>
        </w:rPr>
      </w:pPr>
      <w:ins w:id="560" w:author="Yuanyuan Zhou" w:date="2018-05-04T19:59:00Z">
        <w:r w:rsidRPr="00B66BD7">
          <w:rPr>
            <w:sz w:val="24"/>
            <w:szCs w:val="24"/>
            <w:rPrChange w:id="561" w:author="周 媛媛" w:date="2018-05-05T15:22:00Z">
              <w:rPr/>
            </w:rPrChange>
          </w:rPr>
          <w:t xml:space="preserve">Figure 2 is log in and sigh up page. Users can use their valid email address to </w:t>
        </w:r>
        <w:proofErr w:type="spellStart"/>
        <w:r w:rsidRPr="00B66BD7">
          <w:rPr>
            <w:sz w:val="24"/>
            <w:szCs w:val="24"/>
            <w:rPrChange w:id="562" w:author="周 媛媛" w:date="2018-05-05T15:22:00Z">
              <w:rPr/>
            </w:rPrChange>
          </w:rPr>
          <w:t>sigh</w:t>
        </w:r>
        <w:proofErr w:type="spellEnd"/>
        <w:r w:rsidRPr="00B66BD7">
          <w:rPr>
            <w:sz w:val="24"/>
            <w:szCs w:val="24"/>
            <w:rPrChange w:id="563" w:author="周 媛媛" w:date="2018-05-05T15:22:00Z">
              <w:rPr/>
            </w:rPrChange>
          </w:rPr>
          <w:t xml:space="preserve"> up and login. In order to protect users </w:t>
        </w:r>
      </w:ins>
      <w:ins w:id="564" w:author="Yuanyuan Zhou" w:date="2018-05-04T20:00:00Z">
        <w:r w:rsidRPr="00B66BD7">
          <w:rPr>
            <w:sz w:val="24"/>
            <w:szCs w:val="24"/>
            <w:rPrChange w:id="565" w:author="周 媛媛" w:date="2018-05-05T15:22:00Z">
              <w:rPr/>
            </w:rPrChange>
          </w:rPr>
          <w:t xml:space="preserve">account, we require users' password must be greater than six digits. </w:t>
        </w:r>
      </w:ins>
    </w:p>
    <w:p w14:paraId="78B17444" w14:textId="2976198D" w:rsidR="50BAF980" w:rsidRDefault="50BAF980" w:rsidP="50BAF980">
      <w:pPr>
        <w:spacing w:line="360" w:lineRule="auto"/>
        <w:jc w:val="both"/>
        <w:rPr>
          <w:ins w:id="566" w:author="周 媛媛" w:date="2018-05-05T15:22:00Z"/>
          <w:sz w:val="24"/>
          <w:szCs w:val="24"/>
        </w:rPr>
      </w:pPr>
    </w:p>
    <w:p w14:paraId="052C7CDF" w14:textId="77777777" w:rsidR="00B66BD7" w:rsidRDefault="00B66BD7" w:rsidP="50BAF980">
      <w:pPr>
        <w:spacing w:line="360" w:lineRule="auto"/>
        <w:jc w:val="both"/>
        <w:rPr>
          <w:ins w:id="567" w:author="周 媛媛" w:date="2018-05-05T15:22:00Z"/>
          <w:sz w:val="24"/>
          <w:szCs w:val="24"/>
        </w:rPr>
      </w:pPr>
    </w:p>
    <w:p w14:paraId="168BD12B" w14:textId="77777777" w:rsidR="00B66BD7" w:rsidRDefault="00B66BD7" w:rsidP="50BAF980">
      <w:pPr>
        <w:spacing w:line="360" w:lineRule="auto"/>
        <w:jc w:val="both"/>
        <w:rPr>
          <w:ins w:id="568" w:author="周 媛媛" w:date="2018-05-05T15:22:00Z"/>
          <w:sz w:val="24"/>
          <w:szCs w:val="24"/>
        </w:rPr>
      </w:pPr>
    </w:p>
    <w:p w14:paraId="0CE4255B" w14:textId="77777777" w:rsidR="00B66BD7" w:rsidRDefault="00B66BD7" w:rsidP="50BAF980">
      <w:pPr>
        <w:spacing w:line="360" w:lineRule="auto"/>
        <w:jc w:val="both"/>
        <w:rPr>
          <w:ins w:id="569" w:author="周 媛媛" w:date="2018-05-05T15:22:00Z"/>
          <w:sz w:val="24"/>
          <w:szCs w:val="24"/>
        </w:rPr>
      </w:pPr>
    </w:p>
    <w:p w14:paraId="2779D985" w14:textId="77777777" w:rsidR="00B66BD7" w:rsidRDefault="00B66BD7" w:rsidP="50BAF980">
      <w:pPr>
        <w:spacing w:line="360" w:lineRule="auto"/>
        <w:jc w:val="both"/>
        <w:rPr>
          <w:ins w:id="570" w:author="周 媛媛" w:date="2018-05-05T15:22:00Z"/>
          <w:sz w:val="24"/>
          <w:szCs w:val="24"/>
        </w:rPr>
      </w:pPr>
    </w:p>
    <w:p w14:paraId="089A8568" w14:textId="77777777" w:rsidR="00B66BD7" w:rsidRDefault="00B66BD7" w:rsidP="50BAF980">
      <w:pPr>
        <w:spacing w:line="360" w:lineRule="auto"/>
        <w:jc w:val="both"/>
        <w:rPr>
          <w:ins w:id="571" w:author="周 媛媛" w:date="2018-05-05T15:22:00Z"/>
          <w:sz w:val="24"/>
          <w:szCs w:val="24"/>
        </w:rPr>
      </w:pPr>
    </w:p>
    <w:p w14:paraId="2AFCA233" w14:textId="77777777" w:rsidR="00B66BD7" w:rsidRDefault="00B66BD7" w:rsidP="50BAF980">
      <w:pPr>
        <w:spacing w:line="360" w:lineRule="auto"/>
        <w:jc w:val="both"/>
        <w:rPr>
          <w:ins w:id="572" w:author="周 媛媛" w:date="2018-05-05T15:22:00Z"/>
          <w:sz w:val="24"/>
          <w:szCs w:val="24"/>
        </w:rPr>
      </w:pPr>
    </w:p>
    <w:p w14:paraId="38E759F1" w14:textId="77777777" w:rsidR="00B66BD7" w:rsidRDefault="00B66BD7" w:rsidP="50BAF980">
      <w:pPr>
        <w:spacing w:line="360" w:lineRule="auto"/>
        <w:jc w:val="both"/>
        <w:rPr>
          <w:ins w:id="573" w:author="周 媛媛" w:date="2018-05-05T15:22:00Z"/>
          <w:sz w:val="24"/>
          <w:szCs w:val="24"/>
        </w:rPr>
      </w:pPr>
    </w:p>
    <w:p w14:paraId="1E723D1B" w14:textId="77777777" w:rsidR="00B66BD7" w:rsidRDefault="00B66BD7" w:rsidP="50BAF980">
      <w:pPr>
        <w:spacing w:line="360" w:lineRule="auto"/>
        <w:jc w:val="both"/>
        <w:rPr>
          <w:ins w:id="574" w:author="周 媛媛" w:date="2018-05-05T15:22:00Z"/>
          <w:sz w:val="24"/>
          <w:szCs w:val="24"/>
        </w:rPr>
      </w:pPr>
    </w:p>
    <w:p w14:paraId="1F9F0462" w14:textId="77777777" w:rsidR="00B66BD7" w:rsidRDefault="00B66BD7" w:rsidP="50BAF980">
      <w:pPr>
        <w:spacing w:line="360" w:lineRule="auto"/>
        <w:jc w:val="both"/>
        <w:rPr>
          <w:ins w:id="575" w:author="周 媛媛" w:date="2018-05-05T15:22:00Z"/>
          <w:sz w:val="24"/>
          <w:szCs w:val="24"/>
        </w:rPr>
      </w:pPr>
    </w:p>
    <w:p w14:paraId="3277F9B2" w14:textId="77777777" w:rsidR="00B66BD7" w:rsidRDefault="00B66BD7" w:rsidP="50BAF980">
      <w:pPr>
        <w:spacing w:line="360" w:lineRule="auto"/>
        <w:jc w:val="both"/>
        <w:rPr>
          <w:ins w:id="576" w:author="周 媛媛" w:date="2018-05-05T15:51:00Z"/>
          <w:sz w:val="24"/>
          <w:szCs w:val="24"/>
        </w:rPr>
      </w:pPr>
    </w:p>
    <w:p w14:paraId="125D6E83" w14:textId="77777777" w:rsidR="001C421B" w:rsidRDefault="001C421B" w:rsidP="50BAF980">
      <w:pPr>
        <w:spacing w:line="360" w:lineRule="auto"/>
        <w:jc w:val="both"/>
        <w:rPr>
          <w:ins w:id="577" w:author="周 媛媛" w:date="2018-05-05T15:22:00Z"/>
          <w:sz w:val="24"/>
          <w:szCs w:val="24"/>
        </w:rPr>
      </w:pPr>
    </w:p>
    <w:p w14:paraId="4EB54910" w14:textId="77777777" w:rsidR="00B66BD7" w:rsidRPr="00B66BD7" w:rsidRDefault="00B66BD7" w:rsidP="50BAF980">
      <w:pPr>
        <w:spacing w:line="360" w:lineRule="auto"/>
        <w:jc w:val="both"/>
        <w:rPr>
          <w:ins w:id="578" w:author="Yuanyuan Zhou" w:date="2018-05-04T20:02:00Z"/>
          <w:sz w:val="24"/>
          <w:szCs w:val="24"/>
          <w:rPrChange w:id="579" w:author="周 媛媛" w:date="2018-05-05T15:22:00Z">
            <w:rPr>
              <w:ins w:id="580" w:author="Yuanyuan Zhou" w:date="2018-05-04T20:02:00Z"/>
            </w:rPr>
          </w:rPrChange>
        </w:rPr>
      </w:pPr>
    </w:p>
    <w:p w14:paraId="668CA7F4" w14:textId="65C42C64" w:rsidR="5E5067E8" w:rsidRDefault="00B54EC5" w:rsidP="5E5067E8">
      <w:pPr>
        <w:spacing w:line="360" w:lineRule="auto"/>
        <w:jc w:val="both"/>
        <w:rPr>
          <w:ins w:id="581" w:author="周 媛媛" w:date="2018-05-05T15:50:00Z"/>
          <w:b/>
          <w:sz w:val="24"/>
          <w:szCs w:val="24"/>
        </w:rPr>
      </w:pPr>
      <w:ins w:id="582" w:author="Yuanyuan Zhou" w:date="2018-05-04T20:15:00Z">
        <w:r w:rsidRPr="00B66BD7">
          <w:rPr>
            <w:b/>
            <w:sz w:val="24"/>
            <w:szCs w:val="24"/>
            <w:rPrChange w:id="583" w:author="周 媛媛" w:date="2018-05-05T15:23:00Z">
              <w:rPr/>
            </w:rPrChange>
          </w:rPr>
          <w:t>Home page</w:t>
        </w:r>
      </w:ins>
    </w:p>
    <w:p w14:paraId="34CF7E54" w14:textId="77777777" w:rsidR="001C421B" w:rsidRPr="00B66BD7" w:rsidRDefault="001C421B" w:rsidP="5E5067E8">
      <w:pPr>
        <w:spacing w:line="360" w:lineRule="auto"/>
        <w:jc w:val="both"/>
        <w:rPr>
          <w:ins w:id="584" w:author="Yuanyuan Zhou" w:date="2018-05-04T00:00:00Z"/>
          <w:b/>
          <w:sz w:val="24"/>
          <w:szCs w:val="24"/>
          <w:rPrChange w:id="585" w:author="周 媛媛" w:date="2018-05-05T15:23:00Z">
            <w:rPr>
              <w:ins w:id="586" w:author="Yuanyuan Zhou" w:date="2018-05-04T00:00:00Z"/>
            </w:rPr>
          </w:rPrChange>
        </w:rPr>
      </w:pPr>
    </w:p>
    <w:p w14:paraId="5D1910F5" w14:textId="35AB2AD6" w:rsidR="4D613D1F" w:rsidRDefault="00B54EC5" w:rsidP="4D613D1F">
      <w:pPr>
        <w:spacing w:line="360" w:lineRule="auto"/>
        <w:jc w:val="both"/>
        <w:rPr>
          <w:ins w:id="587" w:author="Yuanyuan Zhou" w:date="2018-05-04T00:00:00Z"/>
        </w:rPr>
      </w:pPr>
      <w:ins w:id="588" w:author="Yuanyuan Zhou" w:date="2018-05-04T20:15:00Z">
        <w:r>
          <w:t xml:space="preserve">                                                    </w:t>
        </w:r>
        <w:r>
          <w:rPr>
            <w:noProof/>
            <w:lang w:val="en-US"/>
          </w:rPr>
          <w:drawing>
            <wp:inline distT="0" distB="0" distL="0" distR="0" wp14:anchorId="0CCA983B" wp14:editId="655EA4AA">
              <wp:extent cx="1918004" cy="3264689"/>
              <wp:effectExtent l="0" t="0" r="12700" b="12065"/>
              <wp:docPr id="1978466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1949648" cy="3318551"/>
                      </a:xfrm>
                      <a:prstGeom prst="rect">
                        <a:avLst/>
                      </a:prstGeom>
                    </pic:spPr>
                  </pic:pic>
                </a:graphicData>
              </a:graphic>
            </wp:inline>
          </w:drawing>
        </w:r>
      </w:ins>
    </w:p>
    <w:p w14:paraId="522F2AFA" w14:textId="1F2B55EC" w:rsidR="284845E0" w:rsidRPr="00B66BD7" w:rsidRDefault="00B54EC5" w:rsidP="39F724EB">
      <w:pPr>
        <w:spacing w:line="360" w:lineRule="auto"/>
        <w:jc w:val="both"/>
        <w:rPr>
          <w:ins w:id="589" w:author="Yuanyuan Zhou" w:date="2018-05-04T00:00:00Z"/>
          <w:sz w:val="20"/>
          <w:szCs w:val="20"/>
          <w:rPrChange w:id="590" w:author="周 媛媛" w:date="2018-05-05T15:23:00Z">
            <w:rPr>
              <w:ins w:id="591" w:author="Yuanyuan Zhou" w:date="2018-05-04T00:00:00Z"/>
            </w:rPr>
          </w:rPrChange>
        </w:rPr>
      </w:pPr>
      <w:ins w:id="592" w:author="Yuanyuan Zhou" w:date="2018-05-04T20:16:00Z">
        <w:r>
          <w:t xml:space="preserve">                                                                   </w:t>
        </w:r>
        <w:r w:rsidRPr="00B66BD7">
          <w:rPr>
            <w:sz w:val="20"/>
            <w:szCs w:val="20"/>
            <w:rPrChange w:id="593" w:author="周 媛媛" w:date="2018-05-05T15:23:00Z">
              <w:rPr/>
            </w:rPrChange>
          </w:rPr>
          <w:t>Figure 3</w:t>
        </w:r>
      </w:ins>
    </w:p>
    <w:p w14:paraId="7E4D8E5C" w14:textId="6429EBBE" w:rsidR="5C7A827B" w:rsidDel="001C421B" w:rsidRDefault="5C7A827B" w:rsidP="5C7A827B">
      <w:pPr>
        <w:spacing w:line="360" w:lineRule="auto"/>
        <w:jc w:val="both"/>
        <w:rPr>
          <w:ins w:id="594" w:author="Yuanyuan Zhou" w:date="2018-05-04T20:16:00Z"/>
          <w:del w:id="595" w:author="周 媛媛" w:date="2018-05-05T15:50:00Z"/>
        </w:rPr>
      </w:pPr>
    </w:p>
    <w:p w14:paraId="6522A315" w14:textId="02967BF0" w:rsidR="5C7A827B" w:rsidDel="00AF3943" w:rsidRDefault="5C7A827B" w:rsidP="5C7A827B">
      <w:pPr>
        <w:spacing w:line="360" w:lineRule="auto"/>
        <w:jc w:val="both"/>
        <w:rPr>
          <w:ins w:id="596" w:author="Yuanyuan Zhou" w:date="2018-05-04T20:16:00Z"/>
          <w:del w:id="597" w:author="周 媛媛" w:date="2018-05-05T15:43:00Z"/>
        </w:rPr>
      </w:pPr>
    </w:p>
    <w:p w14:paraId="5135ABC6" w14:textId="4CAAD8CA" w:rsidR="5C7A827B" w:rsidDel="001C421B" w:rsidRDefault="5C7A827B" w:rsidP="5C7A827B">
      <w:pPr>
        <w:spacing w:line="360" w:lineRule="auto"/>
        <w:jc w:val="both"/>
        <w:rPr>
          <w:ins w:id="598" w:author="Yuanyuan Zhou" w:date="2018-05-04T20:16:00Z"/>
          <w:del w:id="599" w:author="周 媛媛" w:date="2018-05-05T15:50:00Z"/>
        </w:rPr>
      </w:pPr>
    </w:p>
    <w:p w14:paraId="4B3B9812" w14:textId="6804509E" w:rsidR="5C7A827B" w:rsidRDefault="5C7A827B" w:rsidP="5C7A827B">
      <w:pPr>
        <w:spacing w:line="360" w:lineRule="auto"/>
        <w:jc w:val="both"/>
        <w:rPr>
          <w:ins w:id="600" w:author="Yuanyuan Zhou" w:date="2018-05-04T00:00:00Z"/>
        </w:rPr>
      </w:pPr>
    </w:p>
    <w:p w14:paraId="0D8C5B06" w14:textId="4DCF0753" w:rsidR="21E8E02C" w:rsidRPr="00B66BD7" w:rsidRDefault="00B54EC5" w:rsidP="21E8E02C">
      <w:pPr>
        <w:spacing w:line="360" w:lineRule="auto"/>
        <w:jc w:val="both"/>
        <w:rPr>
          <w:ins w:id="601" w:author="Yuanyuan Zhou" w:date="2018-05-04T00:00:00Z"/>
          <w:sz w:val="24"/>
          <w:szCs w:val="24"/>
          <w:rPrChange w:id="602" w:author="周 媛媛" w:date="2018-05-05T15:23:00Z">
            <w:rPr>
              <w:ins w:id="603" w:author="Yuanyuan Zhou" w:date="2018-05-04T00:00:00Z"/>
            </w:rPr>
          </w:rPrChange>
        </w:rPr>
      </w:pPr>
      <w:ins w:id="604" w:author="Yuanyuan Zhou" w:date="2018-05-04T20:04:00Z">
        <w:r w:rsidRPr="00B66BD7">
          <w:rPr>
            <w:sz w:val="24"/>
            <w:szCs w:val="24"/>
            <w:rPrChange w:id="605" w:author="周 媛媛" w:date="2018-05-05T15:23:00Z">
              <w:rPr/>
            </w:rPrChange>
          </w:rPr>
          <w:t xml:space="preserve">Figure 3 is </w:t>
        </w:r>
        <w:proofErr w:type="spellStart"/>
        <w:r w:rsidRPr="00B66BD7">
          <w:rPr>
            <w:sz w:val="24"/>
            <w:szCs w:val="24"/>
            <w:rPrChange w:id="606" w:author="周 媛媛" w:date="2018-05-05T15:23:00Z">
              <w:rPr/>
            </w:rPrChange>
          </w:rPr>
          <w:t>WeBall's</w:t>
        </w:r>
        <w:proofErr w:type="spellEnd"/>
        <w:r w:rsidRPr="00B66BD7">
          <w:rPr>
            <w:sz w:val="24"/>
            <w:szCs w:val="24"/>
            <w:rPrChange w:id="607" w:author="周 媛媛" w:date="2018-05-05T15:23:00Z">
              <w:rPr/>
            </w:rPrChange>
          </w:rPr>
          <w:t xml:space="preserve"> home page , which includes 5 buttons: Me, Create Game, Discover Game, Friends and Log Out.</w:t>
        </w:r>
      </w:ins>
      <w:ins w:id="608" w:author="Yuanyuan Zhou" w:date="2018-05-04T20:05:00Z">
        <w:r w:rsidRPr="00B66BD7">
          <w:rPr>
            <w:sz w:val="24"/>
            <w:szCs w:val="24"/>
            <w:rPrChange w:id="609" w:author="周 媛媛" w:date="2018-05-05T15:23:00Z">
              <w:rPr/>
            </w:rPrChange>
          </w:rPr>
          <w:t xml:space="preserve"> The home page clearly indicate the main functions of </w:t>
        </w:r>
        <w:proofErr w:type="spellStart"/>
        <w:r w:rsidRPr="00B66BD7">
          <w:rPr>
            <w:sz w:val="24"/>
            <w:szCs w:val="24"/>
            <w:rPrChange w:id="610" w:author="周 媛媛" w:date="2018-05-05T15:23:00Z">
              <w:rPr/>
            </w:rPrChange>
          </w:rPr>
          <w:t>WeBall</w:t>
        </w:r>
        <w:proofErr w:type="spellEnd"/>
        <w:r w:rsidRPr="00B66BD7">
          <w:rPr>
            <w:sz w:val="24"/>
            <w:szCs w:val="24"/>
            <w:rPrChange w:id="611" w:author="周 媛媛" w:date="2018-05-05T15:23:00Z">
              <w:rPr/>
            </w:rPrChange>
          </w:rPr>
          <w:t>. It's easy f</w:t>
        </w:r>
      </w:ins>
      <w:ins w:id="612" w:author="Yuanyuan Zhou" w:date="2018-05-04T20:06:00Z">
        <w:r w:rsidRPr="00B66BD7">
          <w:rPr>
            <w:sz w:val="24"/>
            <w:szCs w:val="24"/>
            <w:rPrChange w:id="613" w:author="周 媛媛" w:date="2018-05-05T15:23:00Z">
              <w:rPr/>
            </w:rPrChange>
          </w:rPr>
          <w:t xml:space="preserve">or users to choose what they want </w:t>
        </w:r>
      </w:ins>
      <w:ins w:id="614" w:author="Yuanyuan Zhou" w:date="2018-05-04T20:16:00Z">
        <w:r w:rsidRPr="00B66BD7">
          <w:rPr>
            <w:sz w:val="24"/>
            <w:szCs w:val="24"/>
            <w:rPrChange w:id="615" w:author="周 媛媛" w:date="2018-05-05T15:23:00Z">
              <w:rPr/>
            </w:rPrChange>
          </w:rPr>
          <w:t xml:space="preserve">to do using </w:t>
        </w:r>
        <w:proofErr w:type="spellStart"/>
        <w:r w:rsidRPr="00B66BD7">
          <w:rPr>
            <w:sz w:val="24"/>
            <w:szCs w:val="24"/>
            <w:rPrChange w:id="616" w:author="周 媛媛" w:date="2018-05-05T15:23:00Z">
              <w:rPr/>
            </w:rPrChange>
          </w:rPr>
          <w:t>WeBall</w:t>
        </w:r>
        <w:proofErr w:type="spellEnd"/>
        <w:r w:rsidRPr="00B66BD7">
          <w:rPr>
            <w:sz w:val="24"/>
            <w:szCs w:val="24"/>
            <w:rPrChange w:id="617" w:author="周 媛媛" w:date="2018-05-05T15:23:00Z">
              <w:rPr/>
            </w:rPrChange>
          </w:rPr>
          <w:t>.</w:t>
        </w:r>
      </w:ins>
      <w:ins w:id="618" w:author="Guest User" w:date="2018-05-05T17:38:00Z">
        <w:r w:rsidRPr="00B66BD7">
          <w:rPr>
            <w:sz w:val="24"/>
            <w:szCs w:val="24"/>
            <w:rPrChange w:id="619" w:author="周 媛媛" w:date="2018-05-05T15:23:00Z">
              <w:rPr/>
            </w:rPrChange>
          </w:rPr>
          <w:t xml:space="preserve"> And from our usability test, we found that it would</w:t>
        </w:r>
      </w:ins>
      <w:ins w:id="620" w:author="Guest User" w:date="2018-05-05T17:40:00Z">
        <w:r w:rsidRPr="00B66BD7">
          <w:rPr>
            <w:sz w:val="24"/>
            <w:szCs w:val="24"/>
            <w:rPrChange w:id="621" w:author="周 媛媛" w:date="2018-05-05T15:23:00Z">
              <w:rPr/>
            </w:rPrChange>
          </w:rPr>
          <w:t xml:space="preserve"> make more sense to move the My Games button into the Me page because it relates to a particular users.</w:t>
        </w:r>
      </w:ins>
    </w:p>
    <w:p w14:paraId="08C87621" w14:textId="77777777" w:rsidR="00B66BD7" w:rsidRDefault="00B66BD7" w:rsidP="3191D83B">
      <w:pPr>
        <w:spacing w:line="360" w:lineRule="auto"/>
        <w:jc w:val="both"/>
        <w:rPr>
          <w:ins w:id="622" w:author="周 媛媛" w:date="2018-05-05T15:23:00Z"/>
          <w:sz w:val="24"/>
          <w:szCs w:val="24"/>
        </w:rPr>
      </w:pPr>
    </w:p>
    <w:p w14:paraId="172E341C" w14:textId="77777777" w:rsidR="001C421B" w:rsidRDefault="001C421B" w:rsidP="3191D83B">
      <w:pPr>
        <w:spacing w:line="360" w:lineRule="auto"/>
        <w:jc w:val="both"/>
        <w:rPr>
          <w:ins w:id="623" w:author="周 媛媛" w:date="2018-05-05T15:50:00Z"/>
          <w:sz w:val="24"/>
          <w:szCs w:val="24"/>
        </w:rPr>
      </w:pPr>
    </w:p>
    <w:p w14:paraId="6291D69C" w14:textId="77777777" w:rsidR="001C421B" w:rsidRDefault="001C421B" w:rsidP="3191D83B">
      <w:pPr>
        <w:spacing w:line="360" w:lineRule="auto"/>
        <w:jc w:val="both"/>
        <w:rPr>
          <w:ins w:id="624" w:author="周 媛媛" w:date="2018-05-05T15:50:00Z"/>
          <w:sz w:val="24"/>
          <w:szCs w:val="24"/>
        </w:rPr>
      </w:pPr>
    </w:p>
    <w:p w14:paraId="0FE3009B" w14:textId="77777777" w:rsidR="001C421B" w:rsidRDefault="001C421B" w:rsidP="3191D83B">
      <w:pPr>
        <w:spacing w:line="360" w:lineRule="auto"/>
        <w:jc w:val="both"/>
        <w:rPr>
          <w:ins w:id="625" w:author="周 媛媛" w:date="2018-05-05T15:50:00Z"/>
          <w:sz w:val="24"/>
          <w:szCs w:val="24"/>
        </w:rPr>
      </w:pPr>
    </w:p>
    <w:p w14:paraId="129AFD4C" w14:textId="77777777" w:rsidR="001C421B" w:rsidRDefault="001C421B" w:rsidP="3191D83B">
      <w:pPr>
        <w:spacing w:line="360" w:lineRule="auto"/>
        <w:jc w:val="both"/>
        <w:rPr>
          <w:ins w:id="626" w:author="周 媛媛" w:date="2018-05-05T15:50:00Z"/>
          <w:sz w:val="24"/>
          <w:szCs w:val="24"/>
        </w:rPr>
      </w:pPr>
    </w:p>
    <w:p w14:paraId="5EF40EEB" w14:textId="77777777" w:rsidR="001C421B" w:rsidRDefault="001C421B" w:rsidP="3191D83B">
      <w:pPr>
        <w:spacing w:line="360" w:lineRule="auto"/>
        <w:jc w:val="both"/>
        <w:rPr>
          <w:ins w:id="627" w:author="周 媛媛" w:date="2018-05-05T15:50:00Z"/>
          <w:sz w:val="24"/>
          <w:szCs w:val="24"/>
        </w:rPr>
      </w:pPr>
    </w:p>
    <w:p w14:paraId="53ED440E" w14:textId="77777777" w:rsidR="001C421B" w:rsidRDefault="001C421B" w:rsidP="3191D83B">
      <w:pPr>
        <w:spacing w:line="360" w:lineRule="auto"/>
        <w:jc w:val="both"/>
        <w:rPr>
          <w:ins w:id="628" w:author="周 媛媛" w:date="2018-05-05T15:50:00Z"/>
          <w:sz w:val="24"/>
          <w:szCs w:val="24"/>
        </w:rPr>
      </w:pPr>
    </w:p>
    <w:p w14:paraId="5058C27F" w14:textId="77777777" w:rsidR="001C421B" w:rsidRDefault="001C421B" w:rsidP="3191D83B">
      <w:pPr>
        <w:spacing w:line="360" w:lineRule="auto"/>
        <w:jc w:val="both"/>
        <w:rPr>
          <w:ins w:id="629" w:author="周 媛媛" w:date="2018-05-05T15:50:00Z"/>
          <w:sz w:val="24"/>
          <w:szCs w:val="24"/>
        </w:rPr>
      </w:pPr>
    </w:p>
    <w:p w14:paraId="782A742D" w14:textId="77777777" w:rsidR="001C421B" w:rsidRDefault="001C421B" w:rsidP="3191D83B">
      <w:pPr>
        <w:spacing w:line="360" w:lineRule="auto"/>
        <w:jc w:val="both"/>
        <w:rPr>
          <w:ins w:id="630" w:author="周 媛媛" w:date="2018-05-05T15:50:00Z"/>
          <w:sz w:val="24"/>
          <w:szCs w:val="24"/>
        </w:rPr>
      </w:pPr>
    </w:p>
    <w:p w14:paraId="0FB7CDB9" w14:textId="77777777" w:rsidR="001C421B" w:rsidRDefault="001C421B" w:rsidP="3191D83B">
      <w:pPr>
        <w:spacing w:line="360" w:lineRule="auto"/>
        <w:jc w:val="both"/>
        <w:rPr>
          <w:ins w:id="631" w:author="周 媛媛" w:date="2018-05-05T15:50:00Z"/>
          <w:sz w:val="24"/>
          <w:szCs w:val="24"/>
        </w:rPr>
      </w:pPr>
    </w:p>
    <w:p w14:paraId="195BF0ED" w14:textId="77777777" w:rsidR="001C421B" w:rsidRPr="00B66BD7" w:rsidRDefault="001C421B" w:rsidP="3191D83B">
      <w:pPr>
        <w:spacing w:line="360" w:lineRule="auto"/>
        <w:jc w:val="both"/>
        <w:rPr>
          <w:ins w:id="632" w:author="Yuanyuan Zhou" w:date="2018-05-04T20:16:00Z"/>
          <w:sz w:val="24"/>
          <w:szCs w:val="24"/>
          <w:rPrChange w:id="633" w:author="周 媛媛" w:date="2018-05-05T15:23:00Z">
            <w:rPr>
              <w:ins w:id="634" w:author="Yuanyuan Zhou" w:date="2018-05-04T20:16:00Z"/>
            </w:rPr>
          </w:rPrChange>
        </w:rPr>
      </w:pPr>
    </w:p>
    <w:p w14:paraId="33DBF3D1" w14:textId="67C1A660" w:rsidR="3191D83B" w:rsidRPr="00B66BD7" w:rsidRDefault="00B54EC5" w:rsidP="3191D83B">
      <w:pPr>
        <w:spacing w:line="360" w:lineRule="auto"/>
        <w:jc w:val="both"/>
        <w:rPr>
          <w:ins w:id="635" w:author="Yuanyuan Zhou" w:date="2018-05-04T00:00:00Z"/>
          <w:b/>
          <w:sz w:val="24"/>
          <w:szCs w:val="24"/>
          <w:rPrChange w:id="636" w:author="周 媛媛" w:date="2018-05-05T15:23:00Z">
            <w:rPr>
              <w:ins w:id="637" w:author="Yuanyuan Zhou" w:date="2018-05-04T00:00:00Z"/>
            </w:rPr>
          </w:rPrChange>
        </w:rPr>
      </w:pPr>
      <w:ins w:id="638" w:author="Yuanyuan Zhou" w:date="2018-05-04T20:17:00Z">
        <w:r w:rsidRPr="00B66BD7">
          <w:rPr>
            <w:b/>
            <w:sz w:val="24"/>
            <w:szCs w:val="24"/>
            <w:rPrChange w:id="639" w:author="周 媛媛" w:date="2018-05-05T15:23:00Z">
              <w:rPr/>
            </w:rPrChange>
          </w:rPr>
          <w:t>Me page</w:t>
        </w:r>
      </w:ins>
    </w:p>
    <w:p w14:paraId="2D82E71B" w14:textId="44B5A8AE" w:rsidR="3191D83B" w:rsidRDefault="3191D83B" w:rsidP="3191D83B">
      <w:pPr>
        <w:spacing w:line="360" w:lineRule="auto"/>
        <w:jc w:val="both"/>
        <w:rPr>
          <w:ins w:id="640" w:author="Yuanyuan Zhou" w:date="2018-05-04T20:17:00Z"/>
        </w:rPr>
      </w:pPr>
    </w:p>
    <w:p w14:paraId="007BF879" w14:textId="0D687C80" w:rsidR="22DF6E7F" w:rsidRDefault="00B66BD7" w:rsidP="22DF6E7F">
      <w:pPr>
        <w:spacing w:line="360" w:lineRule="auto"/>
        <w:jc w:val="both"/>
        <w:rPr>
          <w:ins w:id="641" w:author="Yuanyuan Zhou" w:date="2018-05-04T00:00:00Z"/>
        </w:rPr>
      </w:pPr>
      <w:ins w:id="642" w:author="周 媛媛" w:date="2018-05-05T15:23:00Z">
        <w:r>
          <w:t xml:space="preserve">   </w:t>
        </w:r>
      </w:ins>
      <w:ins w:id="643" w:author="Yuanyuan Zhou" w:date="2018-05-05T17:21:00Z">
        <w:r w:rsidR="00B54EC5">
          <w:rPr>
            <w:noProof/>
            <w:lang w:val="en-US"/>
          </w:rPr>
          <w:drawing>
            <wp:inline distT="0" distB="0" distL="0" distR="0" wp14:anchorId="15BC4DB1" wp14:editId="0B9EF171">
              <wp:extent cx="1800935" cy="3076331"/>
              <wp:effectExtent l="0" t="0" r="0" b="0"/>
              <wp:docPr id="370059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1800935" cy="3076331"/>
                      </a:xfrm>
                      <a:prstGeom prst="rect">
                        <a:avLst/>
                      </a:prstGeom>
                    </pic:spPr>
                  </pic:pic>
                </a:graphicData>
              </a:graphic>
            </wp:inline>
          </w:drawing>
        </w:r>
        <w:r w:rsidR="00B54EC5">
          <w:rPr>
            <w:noProof/>
            <w:lang w:val="en-US"/>
          </w:rPr>
          <w:drawing>
            <wp:inline distT="0" distB="0" distL="0" distR="0" wp14:anchorId="284F6307" wp14:editId="77BF59DB">
              <wp:extent cx="1806677" cy="3097162"/>
              <wp:effectExtent l="0" t="0" r="0" b="0"/>
              <wp:docPr id="1103669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1806677" cy="3097162"/>
                      </a:xfrm>
                      <a:prstGeom prst="rect">
                        <a:avLst/>
                      </a:prstGeom>
                    </pic:spPr>
                  </pic:pic>
                </a:graphicData>
              </a:graphic>
            </wp:inline>
          </w:drawing>
        </w:r>
        <w:r w:rsidR="00B54EC5">
          <w:rPr>
            <w:noProof/>
            <w:lang w:val="en-US"/>
          </w:rPr>
          <w:drawing>
            <wp:inline distT="0" distB="0" distL="0" distR="0" wp14:anchorId="63BBF37A" wp14:editId="3FE1A2DF">
              <wp:extent cx="1805320" cy="3105926"/>
              <wp:effectExtent l="0" t="0" r="0" b="0"/>
              <wp:docPr id="682734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1805320" cy="3105926"/>
                      </a:xfrm>
                      <a:prstGeom prst="rect">
                        <a:avLst/>
                      </a:prstGeom>
                    </pic:spPr>
                  </pic:pic>
                </a:graphicData>
              </a:graphic>
            </wp:inline>
          </w:drawing>
        </w:r>
      </w:ins>
    </w:p>
    <w:p w14:paraId="2EB7B908" w14:textId="7C7CE9ED" w:rsidR="4C2E3E3E" w:rsidRPr="00B66BD7" w:rsidRDefault="00B54EC5" w:rsidP="39F724EB">
      <w:pPr>
        <w:spacing w:line="360" w:lineRule="auto"/>
        <w:jc w:val="both"/>
        <w:rPr>
          <w:ins w:id="644" w:author="Yuanyuan Zhou" w:date="2018-05-04T00:00:00Z"/>
          <w:sz w:val="20"/>
          <w:szCs w:val="20"/>
          <w:rPrChange w:id="645" w:author="周 媛媛" w:date="2018-05-05T15:23:00Z">
            <w:rPr>
              <w:ins w:id="646" w:author="Yuanyuan Zhou" w:date="2018-05-04T00:00:00Z"/>
            </w:rPr>
          </w:rPrChange>
        </w:rPr>
      </w:pPr>
      <w:ins w:id="647" w:author="Yuanyuan Zhou" w:date="2018-05-04T20:08:00Z">
        <w:r w:rsidRPr="00B66BD7">
          <w:rPr>
            <w:sz w:val="20"/>
            <w:szCs w:val="20"/>
            <w:rPrChange w:id="648" w:author="周 媛媛" w:date="2018-05-05T15:23:00Z">
              <w:rPr/>
            </w:rPrChange>
          </w:rPr>
          <w:t xml:space="preserve">                                                                  </w:t>
        </w:r>
      </w:ins>
      <w:ins w:id="649" w:author="周 媛媛" w:date="2018-05-05T15:23:00Z">
        <w:r w:rsidR="00B66BD7" w:rsidRPr="00B66BD7">
          <w:rPr>
            <w:sz w:val="20"/>
            <w:szCs w:val="20"/>
            <w:rPrChange w:id="650" w:author="周 媛媛" w:date="2018-05-05T15:23:00Z">
              <w:rPr/>
            </w:rPrChange>
          </w:rPr>
          <w:t xml:space="preserve"> </w:t>
        </w:r>
      </w:ins>
      <w:ins w:id="651" w:author="Yuanyuan Zhou" w:date="2018-05-04T20:08:00Z">
        <w:r w:rsidRPr="00B66BD7">
          <w:rPr>
            <w:sz w:val="20"/>
            <w:szCs w:val="20"/>
            <w:rPrChange w:id="652" w:author="周 媛媛" w:date="2018-05-05T15:23:00Z">
              <w:rPr/>
            </w:rPrChange>
          </w:rPr>
          <w:t xml:space="preserve">  Figure 4</w:t>
        </w:r>
      </w:ins>
    </w:p>
    <w:p w14:paraId="2D437480" w14:textId="442CC762" w:rsidR="4C2E3E3E" w:rsidRDefault="4C2E3E3E" w:rsidP="4C2E3E3E">
      <w:pPr>
        <w:spacing w:line="360" w:lineRule="auto"/>
        <w:jc w:val="both"/>
        <w:rPr>
          <w:ins w:id="653" w:author="Yuanyuan Zhou" w:date="2018-05-04T00:00:00Z"/>
        </w:rPr>
      </w:pPr>
    </w:p>
    <w:p w14:paraId="1DFB7659" w14:textId="7AE127FD" w:rsidR="5DF81AC3" w:rsidRPr="00B66BD7" w:rsidRDefault="00B54EC5" w:rsidP="5DF81AC3">
      <w:pPr>
        <w:spacing w:line="360" w:lineRule="auto"/>
        <w:jc w:val="both"/>
        <w:rPr>
          <w:ins w:id="654" w:author="Yuanyuan Zhou" w:date="2018-05-04T00:00:00Z"/>
          <w:del w:id="655" w:author="Guest User" w:date="2018-05-05T00:00:00Z"/>
          <w:sz w:val="24"/>
          <w:szCs w:val="24"/>
          <w:rPrChange w:id="656" w:author="周 媛媛" w:date="2018-05-05T15:23:00Z">
            <w:rPr>
              <w:ins w:id="657" w:author="Yuanyuan Zhou" w:date="2018-05-04T00:00:00Z"/>
              <w:del w:id="658" w:author="Guest User" w:date="2018-05-05T00:00:00Z"/>
            </w:rPr>
          </w:rPrChange>
        </w:rPr>
      </w:pPr>
      <w:ins w:id="659" w:author="Yuanyuan Zhou" w:date="2018-05-04T20:09:00Z">
        <w:r w:rsidRPr="00B66BD7">
          <w:rPr>
            <w:sz w:val="24"/>
            <w:szCs w:val="24"/>
            <w:rPrChange w:id="660" w:author="周 媛媛" w:date="2018-05-05T15:23:00Z">
              <w:rPr/>
            </w:rPrChange>
          </w:rPr>
          <w:t xml:space="preserve">We </w:t>
        </w:r>
      </w:ins>
      <w:ins w:id="661" w:author="Yuanyuan Zhou" w:date="2018-05-04T20:10:00Z">
        <w:r w:rsidRPr="00B66BD7">
          <w:rPr>
            <w:sz w:val="24"/>
            <w:szCs w:val="24"/>
            <w:rPrChange w:id="662" w:author="周 媛媛" w:date="2018-05-05T15:23:00Z">
              <w:rPr/>
            </w:rPrChange>
          </w:rPr>
          <w:t xml:space="preserve">changed the layout of </w:t>
        </w:r>
        <w:proofErr w:type="spellStart"/>
        <w:r w:rsidRPr="00B66BD7">
          <w:rPr>
            <w:sz w:val="24"/>
            <w:szCs w:val="24"/>
            <w:rPrChange w:id="663" w:author="周 媛媛" w:date="2018-05-05T15:23:00Z">
              <w:rPr/>
            </w:rPrChange>
          </w:rPr>
          <w:t>WeBall's</w:t>
        </w:r>
        <w:proofErr w:type="spellEnd"/>
        <w:r w:rsidRPr="00B66BD7">
          <w:rPr>
            <w:sz w:val="24"/>
            <w:szCs w:val="24"/>
            <w:rPrChange w:id="664" w:author="周 媛媛" w:date="2018-05-05T15:23:00Z">
              <w:rPr/>
            </w:rPrChange>
          </w:rPr>
          <w:t xml:space="preserve"> Me page. This </w:t>
        </w:r>
      </w:ins>
      <w:ins w:id="665" w:author="Yuanyuan Zhou" w:date="2018-05-04T20:11:00Z">
        <w:r w:rsidRPr="00B66BD7">
          <w:rPr>
            <w:sz w:val="24"/>
            <w:szCs w:val="24"/>
            <w:rPrChange w:id="666" w:author="周 媛媛" w:date="2018-05-05T15:23:00Z">
              <w:rPr/>
            </w:rPrChange>
          </w:rPr>
          <w:t>new Me page is more realistic. The new Me page ha</w:t>
        </w:r>
      </w:ins>
      <w:ins w:id="667" w:author="Yuanyuan Zhou" w:date="2018-05-04T20:12:00Z">
        <w:r w:rsidRPr="00B66BD7">
          <w:rPr>
            <w:sz w:val="24"/>
            <w:szCs w:val="24"/>
            <w:rPrChange w:id="668" w:author="周 媛媛" w:date="2018-05-05T15:23:00Z">
              <w:rPr/>
            </w:rPrChange>
          </w:rPr>
          <w:t>s more space for "More about me", so the users can</w:t>
        </w:r>
      </w:ins>
      <w:ins w:id="669" w:author="Yuanyuan Zhou" w:date="2018-05-04T20:13:00Z">
        <w:r w:rsidRPr="00B66BD7">
          <w:rPr>
            <w:sz w:val="24"/>
            <w:szCs w:val="24"/>
            <w:rPrChange w:id="670" w:author="周 媛媛" w:date="2018-05-05T15:23:00Z">
              <w:rPr/>
            </w:rPrChange>
          </w:rPr>
          <w:t xml:space="preserve"> edit more things about them. </w:t>
        </w:r>
      </w:ins>
      <w:ins w:id="671" w:author="Guest User" w:date="2018-05-05T17:48:00Z">
        <w:r w:rsidRPr="00B66BD7">
          <w:rPr>
            <w:sz w:val="24"/>
            <w:szCs w:val="24"/>
            <w:rPrChange w:id="672" w:author="周 媛媛" w:date="2018-05-05T15:23:00Z">
              <w:rPr/>
            </w:rPrChange>
          </w:rPr>
          <w:t xml:space="preserve">According to the usability test, users would prefer to be able to differentiate between the games they posted and the games they join as participants. </w:t>
        </w:r>
      </w:ins>
      <w:ins w:id="673" w:author="Guest User" w:date="2018-05-05T17:49:00Z">
        <w:r w:rsidRPr="00B66BD7">
          <w:rPr>
            <w:sz w:val="24"/>
            <w:szCs w:val="24"/>
            <w:rPrChange w:id="674" w:author="周 媛媛" w:date="2018-05-05T15:23:00Z">
              <w:rPr/>
            </w:rPrChange>
          </w:rPr>
          <w:t xml:space="preserve">Thus, we added </w:t>
        </w:r>
      </w:ins>
      <w:ins w:id="675" w:author="Yuanyuan Zhou" w:date="2018-05-04T20:13:00Z">
        <w:del w:id="676" w:author="Guest User" w:date="2018-05-05T17:49:00Z">
          <w:r w:rsidRPr="00B66BD7">
            <w:rPr>
              <w:sz w:val="24"/>
              <w:szCs w:val="24"/>
              <w:rPrChange w:id="677" w:author="周 媛媛" w:date="2018-05-05T15:23:00Z">
                <w:rPr/>
              </w:rPrChange>
            </w:rPr>
            <w:delText>There are</w:delText>
          </w:r>
        </w:del>
        <w:r w:rsidRPr="00B66BD7">
          <w:rPr>
            <w:sz w:val="24"/>
            <w:szCs w:val="24"/>
            <w:rPrChange w:id="678" w:author="周 媛媛" w:date="2018-05-05T15:23:00Z">
              <w:rPr/>
            </w:rPrChange>
          </w:rPr>
          <w:t xml:space="preserve"> two buttons bellow: My Posts and</w:t>
        </w:r>
      </w:ins>
      <w:ins w:id="679" w:author="Yuanyuan Zhou" w:date="2018-05-04T21:28:00Z">
        <w:r w:rsidRPr="00B66BD7">
          <w:rPr>
            <w:sz w:val="24"/>
            <w:szCs w:val="24"/>
            <w:rPrChange w:id="680" w:author="周 媛媛" w:date="2018-05-05T15:23:00Z">
              <w:rPr/>
            </w:rPrChange>
          </w:rPr>
          <w:t xml:space="preserve"> My Games. My Games includes games which the user want to participate. </w:t>
        </w:r>
      </w:ins>
      <w:ins w:id="681" w:author="Yuanyuan Zhou" w:date="2018-05-04T21:30:00Z">
        <w:r w:rsidRPr="00B66BD7">
          <w:rPr>
            <w:sz w:val="24"/>
            <w:szCs w:val="24"/>
            <w:rPrChange w:id="682" w:author="周 媛媛" w:date="2018-05-05T15:23:00Z">
              <w:rPr/>
            </w:rPrChange>
          </w:rPr>
          <w:t>My Posts includes games which the user is organizer who wants to invite people to games.</w:t>
        </w:r>
      </w:ins>
      <w:ins w:id="683" w:author="Guest User" w:date="2018-05-05T17:48:00Z">
        <w:r w:rsidRPr="00B66BD7">
          <w:rPr>
            <w:sz w:val="24"/>
            <w:szCs w:val="24"/>
            <w:rPrChange w:id="684" w:author="周 媛媛" w:date="2018-05-05T15:23:00Z">
              <w:rPr/>
            </w:rPrChange>
          </w:rPr>
          <w:t xml:space="preserve"> </w:t>
        </w:r>
      </w:ins>
    </w:p>
    <w:p w14:paraId="5BF98DCB" w14:textId="58974DF6" w:rsidR="70F683AD" w:rsidRPr="00B66BD7" w:rsidRDefault="70F683AD" w:rsidP="70F683AD">
      <w:pPr>
        <w:spacing w:line="360" w:lineRule="auto"/>
        <w:jc w:val="both"/>
        <w:rPr>
          <w:ins w:id="685" w:author="Yuanyuan Zhou" w:date="2018-05-04T21:35:00Z"/>
          <w:sz w:val="24"/>
          <w:szCs w:val="24"/>
          <w:rPrChange w:id="686" w:author="周 媛媛" w:date="2018-05-05T15:23:00Z">
            <w:rPr>
              <w:ins w:id="687" w:author="Yuanyuan Zhou" w:date="2018-05-04T21:35:00Z"/>
            </w:rPr>
          </w:rPrChange>
        </w:rPr>
      </w:pPr>
    </w:p>
    <w:p w14:paraId="6B7C94C2" w14:textId="28DC3628" w:rsidR="099F98D2" w:rsidRDefault="099F98D2" w:rsidP="099F98D2">
      <w:pPr>
        <w:spacing w:line="360" w:lineRule="auto"/>
        <w:jc w:val="both"/>
        <w:rPr>
          <w:ins w:id="688" w:author="Yuanyuan Zhou" w:date="2018-05-04T21:35:00Z"/>
        </w:rPr>
      </w:pPr>
    </w:p>
    <w:p w14:paraId="72138C5B" w14:textId="28DC3628" w:rsidR="099F98D2" w:rsidRDefault="099F98D2" w:rsidP="099F98D2">
      <w:pPr>
        <w:spacing w:line="360" w:lineRule="auto"/>
        <w:jc w:val="both"/>
        <w:rPr>
          <w:ins w:id="689" w:author="Yuanyuan Zhou" w:date="2018-05-04T00:00:00Z"/>
        </w:rPr>
      </w:pPr>
    </w:p>
    <w:p w14:paraId="7DC74578" w14:textId="4DFC6B7E" w:rsidR="70F683AD" w:rsidRDefault="70F683AD" w:rsidP="70F683AD">
      <w:pPr>
        <w:spacing w:line="360" w:lineRule="auto"/>
        <w:jc w:val="both"/>
        <w:rPr>
          <w:ins w:id="690" w:author="Yuanyuan Zhou" w:date="2018-05-04T00:00:00Z"/>
        </w:rPr>
      </w:pPr>
    </w:p>
    <w:p w14:paraId="6FABA7CF" w14:textId="2CA27962" w:rsidR="7D6097BE" w:rsidRDefault="7D6097BE" w:rsidP="7D6097BE">
      <w:pPr>
        <w:spacing w:line="360" w:lineRule="auto"/>
        <w:jc w:val="both"/>
        <w:rPr>
          <w:ins w:id="691" w:author="Yuanyuan Zhou" w:date="2018-05-04T21:33:00Z"/>
        </w:rPr>
      </w:pPr>
    </w:p>
    <w:p w14:paraId="49E74880" w14:textId="498D42D4" w:rsidR="7D6097BE" w:rsidRDefault="00B54EC5" w:rsidP="7D6097BE">
      <w:pPr>
        <w:spacing w:line="360" w:lineRule="auto"/>
        <w:jc w:val="both"/>
        <w:rPr>
          <w:ins w:id="692" w:author="Yuanyuan Zhou" w:date="2018-05-04T00:00:00Z"/>
        </w:rPr>
      </w:pPr>
      <w:ins w:id="693" w:author="Yuanyuan Zhou" w:date="2018-05-04T21:34:00Z">
        <w:r>
          <w:t xml:space="preserve">                                                         </w:t>
        </w:r>
      </w:ins>
    </w:p>
    <w:p w14:paraId="0731005F" w14:textId="1AEDB8B2" w:rsidR="4F90C5DF" w:rsidRDefault="4F90C5DF" w:rsidP="4F90C5DF">
      <w:pPr>
        <w:spacing w:line="360" w:lineRule="auto"/>
        <w:jc w:val="both"/>
        <w:rPr>
          <w:ins w:id="694" w:author="Yuanyuan Zhou" w:date="2018-05-04T21:35:00Z"/>
        </w:rPr>
      </w:pPr>
    </w:p>
    <w:p w14:paraId="38869F8F" w14:textId="5C5CCC35" w:rsidR="099F98D2" w:rsidRDefault="00B54EC5" w:rsidP="099F98D2">
      <w:pPr>
        <w:spacing w:line="360" w:lineRule="auto"/>
        <w:jc w:val="both"/>
        <w:rPr>
          <w:ins w:id="695" w:author="Yuanyuan Zhou" w:date="2018-05-04T00:00:00Z"/>
        </w:rPr>
      </w:pPr>
      <w:ins w:id="696" w:author="Yuanyuan Zhou" w:date="2018-05-04T21:36:00Z">
        <w:r>
          <w:lastRenderedPageBreak/>
          <w:t xml:space="preserve">                                                     </w:t>
        </w:r>
      </w:ins>
      <w:ins w:id="697" w:author="Yuanyuan Zhou" w:date="2018-05-05T17:16:00Z">
        <w:r>
          <w:rPr>
            <w:noProof/>
            <w:lang w:val="en-US"/>
          </w:rPr>
          <w:drawing>
            <wp:inline distT="0" distB="0" distL="0" distR="0" wp14:anchorId="71893111" wp14:editId="3CB2814E">
              <wp:extent cx="1911828" cy="3277420"/>
              <wp:effectExtent l="0" t="0" r="0" b="0"/>
              <wp:docPr id="911670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1911828" cy="3277420"/>
                      </a:xfrm>
                      <a:prstGeom prst="rect">
                        <a:avLst/>
                      </a:prstGeom>
                    </pic:spPr>
                  </pic:pic>
                </a:graphicData>
              </a:graphic>
            </wp:inline>
          </w:drawing>
        </w:r>
      </w:ins>
    </w:p>
    <w:p w14:paraId="0C457C5F" w14:textId="4CDE1452" w:rsidR="2264D548" w:rsidRPr="00B66BD7" w:rsidRDefault="00B54EC5" w:rsidP="4D6E0BAD">
      <w:pPr>
        <w:spacing w:line="360" w:lineRule="auto"/>
        <w:jc w:val="both"/>
        <w:rPr>
          <w:ins w:id="698" w:author="Yuanyuan Zhou" w:date="2018-05-04T00:00:00Z"/>
          <w:sz w:val="20"/>
          <w:szCs w:val="20"/>
          <w:rPrChange w:id="699" w:author="周 媛媛" w:date="2018-05-05T15:24:00Z">
            <w:rPr>
              <w:ins w:id="700" w:author="Yuanyuan Zhou" w:date="2018-05-04T00:00:00Z"/>
            </w:rPr>
          </w:rPrChange>
        </w:rPr>
      </w:pPr>
      <w:ins w:id="701" w:author="Yuanyuan Zhou" w:date="2018-05-04T21:37:00Z">
        <w:r>
          <w:t xml:space="preserve">                                                                         </w:t>
        </w:r>
        <w:r w:rsidRPr="00B66BD7">
          <w:rPr>
            <w:sz w:val="20"/>
            <w:szCs w:val="20"/>
            <w:rPrChange w:id="702" w:author="周 媛媛" w:date="2018-05-05T15:24:00Z">
              <w:rPr/>
            </w:rPrChange>
          </w:rPr>
          <w:t>Figure 5</w:t>
        </w:r>
      </w:ins>
    </w:p>
    <w:p w14:paraId="745DC29C" w14:textId="4CDE1452" w:rsidR="4D6E0BAD" w:rsidRDefault="4D6E0BAD" w:rsidP="4D6E0BAD">
      <w:pPr>
        <w:spacing w:line="360" w:lineRule="auto"/>
        <w:jc w:val="both"/>
        <w:rPr>
          <w:ins w:id="703" w:author="Yuanyuan Zhou" w:date="2018-05-04T00:00:00Z"/>
          <w:rPrChange w:id="704" w:author="Guest User" w:date="2018-05-04T02:52:00Z">
            <w:rPr>
              <w:ins w:id="705" w:author="Yuanyuan Zhou" w:date="2018-05-04T00:00:00Z"/>
              <w:sz w:val="18"/>
              <w:szCs w:val="18"/>
            </w:rPr>
          </w:rPrChange>
        </w:rPr>
      </w:pPr>
    </w:p>
    <w:p w14:paraId="07C1F214" w14:textId="0CFCF13E" w:rsidR="61557B82" w:rsidRPr="00B66BD7" w:rsidRDefault="00B54EC5" w:rsidP="61557B82">
      <w:pPr>
        <w:spacing w:line="360" w:lineRule="auto"/>
        <w:jc w:val="both"/>
        <w:rPr>
          <w:ins w:id="706" w:author="Yuanyuan Zhou" w:date="2018-05-04T00:00:00Z"/>
          <w:sz w:val="24"/>
          <w:szCs w:val="24"/>
          <w:rPrChange w:id="707" w:author="周 媛媛" w:date="2018-05-05T15:24:00Z">
            <w:rPr>
              <w:ins w:id="708" w:author="Yuanyuan Zhou" w:date="2018-05-04T00:00:00Z"/>
            </w:rPr>
          </w:rPrChange>
        </w:rPr>
      </w:pPr>
      <w:ins w:id="709" w:author="Yuanyuan Zhou" w:date="2018-05-04T21:40:00Z">
        <w:r w:rsidRPr="00B66BD7">
          <w:rPr>
            <w:sz w:val="24"/>
            <w:szCs w:val="24"/>
            <w:rPrChange w:id="710" w:author="周 媛媛" w:date="2018-05-05T15:24:00Z">
              <w:rPr/>
            </w:rPrChange>
          </w:rPr>
          <w:t xml:space="preserve">Once the user click one specific game, like a basketball game, it will have an interface as above show the details about the </w:t>
        </w:r>
      </w:ins>
      <w:ins w:id="711" w:author="Yuanyuan Zhou" w:date="2018-05-04T21:41:00Z">
        <w:r w:rsidRPr="00B66BD7">
          <w:rPr>
            <w:sz w:val="24"/>
            <w:szCs w:val="24"/>
            <w:rPrChange w:id="712" w:author="周 媛媛" w:date="2018-05-05T15:24:00Z">
              <w:rPr/>
            </w:rPrChange>
          </w:rPr>
          <w:t xml:space="preserve">game. The user can clearly see the time, location and number of people of the game. Also, the user can </w:t>
        </w:r>
      </w:ins>
      <w:ins w:id="713" w:author="Yuanyuan Zhou" w:date="2018-05-04T21:42:00Z">
        <w:r w:rsidRPr="00B66BD7">
          <w:rPr>
            <w:sz w:val="24"/>
            <w:szCs w:val="24"/>
            <w:rPrChange w:id="714" w:author="周 媛媛" w:date="2018-05-05T15:24:00Z">
              <w:rPr/>
            </w:rPrChange>
          </w:rPr>
          <w:t>edit Comments and choos</w:t>
        </w:r>
      </w:ins>
      <w:ins w:id="715" w:author="Yuanyuan Zhou" w:date="2018-05-04T21:43:00Z">
        <w:r w:rsidRPr="00B66BD7">
          <w:rPr>
            <w:sz w:val="24"/>
            <w:szCs w:val="24"/>
            <w:rPrChange w:id="716" w:author="周 媛媛" w:date="2018-05-05T15:24:00Z">
              <w:rPr/>
            </w:rPrChange>
          </w:rPr>
          <w:t>e when they would like to be alerted.</w:t>
        </w:r>
      </w:ins>
      <w:ins w:id="717" w:author="Guest User" w:date="2018-05-05T17:51:00Z">
        <w:r w:rsidRPr="00B66BD7">
          <w:rPr>
            <w:sz w:val="24"/>
            <w:szCs w:val="24"/>
            <w:rPrChange w:id="718" w:author="周 媛媛" w:date="2018-05-05T15:24:00Z">
              <w:rPr/>
            </w:rPrChange>
          </w:rPr>
          <w:t xml:space="preserve"> We added the alert feature based on the suggestion from a usability test interviewee.</w:t>
        </w:r>
      </w:ins>
    </w:p>
    <w:p w14:paraId="58136DFF" w14:textId="48C18930" w:rsidR="61557B82" w:rsidRDefault="61557B82" w:rsidP="61557B82">
      <w:pPr>
        <w:spacing w:line="360" w:lineRule="auto"/>
        <w:jc w:val="both"/>
        <w:rPr>
          <w:ins w:id="719" w:author="周 媛媛" w:date="2018-05-05T15:24:00Z"/>
          <w:sz w:val="24"/>
          <w:szCs w:val="24"/>
        </w:rPr>
      </w:pPr>
    </w:p>
    <w:p w14:paraId="5F272879" w14:textId="77777777" w:rsidR="00B66BD7" w:rsidRDefault="00B66BD7" w:rsidP="61557B82">
      <w:pPr>
        <w:spacing w:line="360" w:lineRule="auto"/>
        <w:jc w:val="both"/>
        <w:rPr>
          <w:ins w:id="720" w:author="周 媛媛" w:date="2018-05-05T15:24:00Z"/>
          <w:sz w:val="24"/>
          <w:szCs w:val="24"/>
        </w:rPr>
      </w:pPr>
    </w:p>
    <w:p w14:paraId="4C64C006" w14:textId="77777777" w:rsidR="00B66BD7" w:rsidRDefault="00B66BD7" w:rsidP="61557B82">
      <w:pPr>
        <w:spacing w:line="360" w:lineRule="auto"/>
        <w:jc w:val="both"/>
        <w:rPr>
          <w:ins w:id="721" w:author="周 媛媛" w:date="2018-05-05T15:24:00Z"/>
          <w:sz w:val="24"/>
          <w:szCs w:val="24"/>
        </w:rPr>
      </w:pPr>
    </w:p>
    <w:p w14:paraId="5027803E" w14:textId="77777777" w:rsidR="00B66BD7" w:rsidRDefault="00B66BD7" w:rsidP="61557B82">
      <w:pPr>
        <w:spacing w:line="360" w:lineRule="auto"/>
        <w:jc w:val="both"/>
        <w:rPr>
          <w:ins w:id="722" w:author="周 媛媛" w:date="2018-05-05T15:24:00Z"/>
          <w:sz w:val="24"/>
          <w:szCs w:val="24"/>
        </w:rPr>
      </w:pPr>
    </w:p>
    <w:p w14:paraId="166FB11A" w14:textId="77777777" w:rsidR="00B66BD7" w:rsidRDefault="00B66BD7" w:rsidP="61557B82">
      <w:pPr>
        <w:spacing w:line="360" w:lineRule="auto"/>
        <w:jc w:val="both"/>
        <w:rPr>
          <w:ins w:id="723" w:author="周 媛媛" w:date="2018-05-05T15:24:00Z"/>
          <w:sz w:val="24"/>
          <w:szCs w:val="24"/>
        </w:rPr>
      </w:pPr>
    </w:p>
    <w:p w14:paraId="55E9FF78" w14:textId="77777777" w:rsidR="00B66BD7" w:rsidRDefault="00B66BD7" w:rsidP="61557B82">
      <w:pPr>
        <w:spacing w:line="360" w:lineRule="auto"/>
        <w:jc w:val="both"/>
        <w:rPr>
          <w:ins w:id="724" w:author="周 媛媛" w:date="2018-05-05T15:24:00Z"/>
          <w:sz w:val="24"/>
          <w:szCs w:val="24"/>
        </w:rPr>
      </w:pPr>
    </w:p>
    <w:p w14:paraId="0CFA944F" w14:textId="77777777" w:rsidR="00B66BD7" w:rsidRDefault="00B66BD7" w:rsidP="61557B82">
      <w:pPr>
        <w:spacing w:line="360" w:lineRule="auto"/>
        <w:jc w:val="both"/>
        <w:rPr>
          <w:ins w:id="725" w:author="周 媛媛" w:date="2018-05-05T15:24:00Z"/>
          <w:sz w:val="24"/>
          <w:szCs w:val="24"/>
        </w:rPr>
      </w:pPr>
    </w:p>
    <w:p w14:paraId="04185BE4" w14:textId="77777777" w:rsidR="00B66BD7" w:rsidRDefault="00B66BD7" w:rsidP="61557B82">
      <w:pPr>
        <w:spacing w:line="360" w:lineRule="auto"/>
        <w:jc w:val="both"/>
        <w:rPr>
          <w:ins w:id="726" w:author="周 媛媛" w:date="2018-05-05T15:24:00Z"/>
          <w:sz w:val="24"/>
          <w:szCs w:val="24"/>
        </w:rPr>
      </w:pPr>
    </w:p>
    <w:p w14:paraId="3589EE5B" w14:textId="77777777" w:rsidR="00B66BD7" w:rsidRDefault="00B66BD7" w:rsidP="61557B82">
      <w:pPr>
        <w:spacing w:line="360" w:lineRule="auto"/>
        <w:jc w:val="both"/>
        <w:rPr>
          <w:ins w:id="727" w:author="周 媛媛" w:date="2018-05-05T15:24:00Z"/>
          <w:sz w:val="24"/>
          <w:szCs w:val="24"/>
        </w:rPr>
      </w:pPr>
    </w:p>
    <w:p w14:paraId="0789D933" w14:textId="77777777" w:rsidR="00B66BD7" w:rsidRDefault="00B66BD7" w:rsidP="61557B82">
      <w:pPr>
        <w:spacing w:line="360" w:lineRule="auto"/>
        <w:jc w:val="both"/>
        <w:rPr>
          <w:ins w:id="728" w:author="周 媛媛" w:date="2018-05-05T15:24:00Z"/>
          <w:sz w:val="24"/>
          <w:szCs w:val="24"/>
        </w:rPr>
      </w:pPr>
    </w:p>
    <w:p w14:paraId="4E5E3F96" w14:textId="77777777" w:rsidR="00B66BD7" w:rsidRDefault="00B66BD7" w:rsidP="61557B82">
      <w:pPr>
        <w:spacing w:line="360" w:lineRule="auto"/>
        <w:jc w:val="both"/>
        <w:rPr>
          <w:ins w:id="729" w:author="周 媛媛" w:date="2018-05-05T15:24:00Z"/>
          <w:sz w:val="24"/>
          <w:szCs w:val="24"/>
        </w:rPr>
      </w:pPr>
    </w:p>
    <w:p w14:paraId="10BA30F7" w14:textId="77777777" w:rsidR="00B66BD7" w:rsidRDefault="00B66BD7" w:rsidP="61557B82">
      <w:pPr>
        <w:spacing w:line="360" w:lineRule="auto"/>
        <w:jc w:val="both"/>
        <w:rPr>
          <w:ins w:id="730" w:author="周 媛媛" w:date="2018-05-05T15:24:00Z"/>
          <w:sz w:val="24"/>
          <w:szCs w:val="24"/>
        </w:rPr>
      </w:pPr>
    </w:p>
    <w:p w14:paraId="51F5348B" w14:textId="77777777" w:rsidR="00B66BD7" w:rsidRPr="00B66BD7" w:rsidRDefault="00B66BD7" w:rsidP="61557B82">
      <w:pPr>
        <w:spacing w:line="360" w:lineRule="auto"/>
        <w:jc w:val="both"/>
        <w:rPr>
          <w:ins w:id="731" w:author="Yuanyuan Zhou" w:date="2018-05-04T21:47:00Z"/>
          <w:sz w:val="24"/>
          <w:szCs w:val="24"/>
          <w:rPrChange w:id="732" w:author="周 媛媛" w:date="2018-05-05T15:24:00Z">
            <w:rPr>
              <w:ins w:id="733" w:author="Yuanyuan Zhou" w:date="2018-05-04T21:47:00Z"/>
            </w:rPr>
          </w:rPrChange>
        </w:rPr>
      </w:pPr>
    </w:p>
    <w:p w14:paraId="7645EAF9" w14:textId="6FE1E82F" w:rsidR="61557B82" w:rsidRDefault="00B54EC5" w:rsidP="61557B82">
      <w:pPr>
        <w:spacing w:line="360" w:lineRule="auto"/>
        <w:jc w:val="both"/>
        <w:rPr>
          <w:ins w:id="734" w:author="周 媛媛" w:date="2018-05-05T15:24:00Z"/>
          <w:sz w:val="24"/>
          <w:szCs w:val="24"/>
        </w:rPr>
      </w:pPr>
      <w:ins w:id="735" w:author="Yuanyuan Zhou" w:date="2018-05-04T21:43:00Z">
        <w:r w:rsidRPr="00B66BD7">
          <w:rPr>
            <w:sz w:val="24"/>
            <w:szCs w:val="24"/>
            <w:rPrChange w:id="736" w:author="周 媛媛" w:date="2018-05-05T15:24:00Z">
              <w:rPr/>
            </w:rPrChange>
          </w:rPr>
          <w:t>Create Games</w:t>
        </w:r>
      </w:ins>
    </w:p>
    <w:p w14:paraId="46ED96E8" w14:textId="77777777" w:rsidR="00B66BD7" w:rsidRPr="00B66BD7" w:rsidRDefault="00B66BD7" w:rsidP="61557B82">
      <w:pPr>
        <w:spacing w:line="360" w:lineRule="auto"/>
        <w:jc w:val="both"/>
        <w:rPr>
          <w:ins w:id="737" w:author="Yuanyuan Zhou" w:date="2018-05-04T00:00:00Z"/>
          <w:sz w:val="24"/>
          <w:szCs w:val="24"/>
          <w:rPrChange w:id="738" w:author="周 媛媛" w:date="2018-05-05T15:24:00Z">
            <w:rPr>
              <w:ins w:id="739" w:author="Yuanyuan Zhou" w:date="2018-05-04T00:00:00Z"/>
            </w:rPr>
          </w:rPrChange>
        </w:rPr>
      </w:pPr>
    </w:p>
    <w:p w14:paraId="208FFBED" w14:textId="058103AD" w:rsidR="00B66BD7" w:rsidRDefault="00B54EC5" w:rsidP="64F56AB8">
      <w:pPr>
        <w:spacing w:line="360" w:lineRule="auto"/>
        <w:jc w:val="both"/>
        <w:rPr>
          <w:ins w:id="740" w:author="周 媛媛" w:date="2018-05-05T15:28:00Z"/>
        </w:rPr>
      </w:pPr>
      <w:ins w:id="741" w:author="Yuanyuan Zhou" w:date="2018-05-04T21:50:00Z">
        <w:r>
          <w:t xml:space="preserve">           </w:t>
        </w:r>
        <w:del w:id="742" w:author="周 媛媛" w:date="2018-05-05T15:25:00Z">
          <w:r w:rsidDel="00B66BD7">
            <w:rPr>
              <w:noProof/>
              <w:lang w:val="en-US"/>
            </w:rPr>
            <w:drawing>
              <wp:inline distT="0" distB="0" distL="0" distR="0" wp14:anchorId="2872243F" wp14:editId="3A1E48AC">
                <wp:extent cx="2064774" cy="3272472"/>
                <wp:effectExtent l="0" t="0" r="0" b="0"/>
                <wp:docPr id="608414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2064774" cy="3272472"/>
                        </a:xfrm>
                        <a:prstGeom prst="rect">
                          <a:avLst/>
                        </a:prstGeom>
                      </pic:spPr>
                    </pic:pic>
                  </a:graphicData>
                </a:graphic>
              </wp:inline>
            </w:drawing>
          </w:r>
          <w:r w:rsidDel="00B66BD7">
            <w:rPr>
              <w:noProof/>
              <w:lang w:val="en-US"/>
            </w:rPr>
            <w:drawing>
              <wp:inline distT="0" distB="0" distL="0" distR="0" wp14:anchorId="3B0EDE23" wp14:editId="3D96DF24">
                <wp:extent cx="2208657" cy="3252918"/>
                <wp:effectExtent l="0" t="0" r="0" b="0"/>
                <wp:docPr id="938968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208657" cy="3252918"/>
                        </a:xfrm>
                        <a:prstGeom prst="rect">
                          <a:avLst/>
                        </a:prstGeom>
                      </pic:spPr>
                    </pic:pic>
                  </a:graphicData>
                </a:graphic>
              </wp:inline>
            </w:drawing>
          </w:r>
        </w:del>
        <w:r>
          <w:t xml:space="preserve">   </w:t>
        </w:r>
      </w:ins>
      <w:ins w:id="743" w:author="Yuanyuan Zhou" w:date="2018-05-05T01:20:00Z">
        <w:r>
          <w:t xml:space="preserve">     </w:t>
        </w:r>
      </w:ins>
      <w:ins w:id="744" w:author="周 媛媛" w:date="2018-05-05T15:29:00Z">
        <w:r w:rsidR="00B66BD7">
          <w:t xml:space="preserve">   </w:t>
        </w:r>
      </w:ins>
      <w:ins w:id="745" w:author="Yuanyuan Zhou" w:date="2018-05-05T01:20:00Z">
        <w:r>
          <w:t xml:space="preserve">  </w:t>
        </w:r>
      </w:ins>
      <w:ins w:id="746" w:author="周 媛媛" w:date="2018-05-05T15:28:00Z">
        <w:r w:rsidR="00B66BD7">
          <w:rPr>
            <w:noProof/>
            <w:lang w:val="en-US"/>
          </w:rPr>
          <w:drawing>
            <wp:inline distT="0" distB="0" distL="0" distR="0" wp14:anchorId="43692574" wp14:editId="5BEDEBCA">
              <wp:extent cx="2066544" cy="327355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70">
                        <a:extLst>
                          <a:ext uri="{28A0092B-C50C-407E-A947-70E740481C1C}">
                            <a14:useLocalDpi xmlns:a14="http://schemas.microsoft.com/office/drawing/2010/main" val="0"/>
                          </a:ext>
                        </a:extLst>
                      </a:blip>
                      <a:stretch>
                        <a:fillRect/>
                      </a:stretch>
                    </pic:blipFill>
                    <pic:spPr>
                      <a:xfrm>
                        <a:off x="0" y="0"/>
                        <a:ext cx="2066544" cy="3273552"/>
                      </a:xfrm>
                      <a:prstGeom prst="rect">
                        <a:avLst/>
                      </a:prstGeom>
                    </pic:spPr>
                  </pic:pic>
                </a:graphicData>
              </a:graphic>
            </wp:inline>
          </w:drawing>
        </w:r>
        <w:r w:rsidR="00B66BD7">
          <w:rPr>
            <w:noProof/>
            <w:lang w:val="en-US"/>
          </w:rPr>
          <w:drawing>
            <wp:inline distT="0" distB="0" distL="0" distR="0" wp14:anchorId="59EFB1E2" wp14:editId="41258342">
              <wp:extent cx="2197293" cy="3264306"/>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2.png"/>
                      <pic:cNvPicPr/>
                    </pic:nvPicPr>
                    <pic:blipFill>
                      <a:blip r:embed="rId71">
                        <a:extLst>
                          <a:ext uri="{28A0092B-C50C-407E-A947-70E740481C1C}">
                            <a14:useLocalDpi xmlns:a14="http://schemas.microsoft.com/office/drawing/2010/main" val="0"/>
                          </a:ext>
                        </a:extLst>
                      </a:blip>
                      <a:stretch>
                        <a:fillRect/>
                      </a:stretch>
                    </pic:blipFill>
                    <pic:spPr>
                      <a:xfrm>
                        <a:off x="0" y="0"/>
                        <a:ext cx="2210240" cy="3283539"/>
                      </a:xfrm>
                      <a:prstGeom prst="rect">
                        <a:avLst/>
                      </a:prstGeom>
                    </pic:spPr>
                  </pic:pic>
                </a:graphicData>
              </a:graphic>
            </wp:inline>
          </w:drawing>
        </w:r>
      </w:ins>
      <w:ins w:id="747" w:author="Yuanyuan Zhou" w:date="2018-05-05T01:20:00Z">
        <w:del w:id="748" w:author="周 媛媛" w:date="2018-05-05T15:28:00Z">
          <w:r w:rsidDel="00B66BD7">
            <w:delText xml:space="preserve">      </w:delText>
          </w:r>
        </w:del>
        <w:r>
          <w:t xml:space="preserve"> </w:t>
        </w:r>
      </w:ins>
    </w:p>
    <w:p w14:paraId="1AC8B180" w14:textId="0D9CC0A5" w:rsidR="64F56AB8" w:rsidRDefault="00B66BD7" w:rsidP="64F56AB8">
      <w:pPr>
        <w:spacing w:line="360" w:lineRule="auto"/>
        <w:jc w:val="both"/>
        <w:rPr>
          <w:ins w:id="749" w:author="Yuanyuan Zhou" w:date="2018-05-05T00:00:00Z"/>
        </w:rPr>
      </w:pPr>
      <w:ins w:id="750" w:author="周 媛媛" w:date="2018-05-05T15:28:00Z">
        <w:r>
          <w:t xml:space="preserve">             </w:t>
        </w:r>
      </w:ins>
      <w:ins w:id="751" w:author="周 媛媛" w:date="2018-05-05T15:29:00Z">
        <w:r>
          <w:t xml:space="preserve">           </w:t>
        </w:r>
        <w:r>
          <w:rPr>
            <w:noProof/>
            <w:lang w:val="en-US"/>
          </w:rPr>
          <w:drawing>
            <wp:inline distT="0" distB="0" distL="0" distR="0" wp14:anchorId="6D758A57" wp14:editId="3CE2BB35">
              <wp:extent cx="2092932" cy="3376098"/>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3.png"/>
                      <pic:cNvPicPr/>
                    </pic:nvPicPr>
                    <pic:blipFill>
                      <a:blip r:embed="rId72">
                        <a:extLst>
                          <a:ext uri="{28A0092B-C50C-407E-A947-70E740481C1C}">
                            <a14:useLocalDpi xmlns:a14="http://schemas.microsoft.com/office/drawing/2010/main" val="0"/>
                          </a:ext>
                        </a:extLst>
                      </a:blip>
                      <a:stretch>
                        <a:fillRect/>
                      </a:stretch>
                    </pic:blipFill>
                    <pic:spPr>
                      <a:xfrm>
                        <a:off x="0" y="0"/>
                        <a:ext cx="2095143" cy="3379664"/>
                      </a:xfrm>
                      <a:prstGeom prst="rect">
                        <a:avLst/>
                      </a:prstGeom>
                    </pic:spPr>
                  </pic:pic>
                </a:graphicData>
              </a:graphic>
            </wp:inline>
          </w:drawing>
        </w:r>
        <w:r>
          <w:rPr>
            <w:noProof/>
            <w:lang w:val="en-US"/>
          </w:rPr>
          <w:drawing>
            <wp:inline distT="0" distB="0" distL="0" distR="0" wp14:anchorId="51973EA6" wp14:editId="4057F178">
              <wp:extent cx="2173439" cy="3366135"/>
              <wp:effectExtent l="0" t="0" r="1143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4.png"/>
                      <pic:cNvPicPr/>
                    </pic:nvPicPr>
                    <pic:blipFill>
                      <a:blip r:embed="rId73">
                        <a:extLst>
                          <a:ext uri="{28A0092B-C50C-407E-A947-70E740481C1C}">
                            <a14:useLocalDpi xmlns:a14="http://schemas.microsoft.com/office/drawing/2010/main" val="0"/>
                          </a:ext>
                        </a:extLst>
                      </a:blip>
                      <a:stretch>
                        <a:fillRect/>
                      </a:stretch>
                    </pic:blipFill>
                    <pic:spPr>
                      <a:xfrm>
                        <a:off x="0" y="0"/>
                        <a:ext cx="2221871" cy="3441145"/>
                      </a:xfrm>
                      <a:prstGeom prst="rect">
                        <a:avLst/>
                      </a:prstGeom>
                    </pic:spPr>
                  </pic:pic>
                </a:graphicData>
              </a:graphic>
            </wp:inline>
          </w:drawing>
        </w:r>
      </w:ins>
      <w:ins w:id="752" w:author="Yuanyuan Zhou" w:date="2018-05-05T01:20:00Z">
        <w:del w:id="753" w:author="周 媛媛" w:date="2018-05-05T15:26:00Z">
          <w:r w:rsidR="00B54EC5" w:rsidDel="00B66BD7">
            <w:delText xml:space="preserve">                </w:delText>
          </w:r>
        </w:del>
        <w:del w:id="754" w:author="周 媛媛" w:date="2018-05-05T15:28:00Z">
          <w:r w:rsidR="00B54EC5" w:rsidDel="00B66BD7">
            <w:delText xml:space="preserve">       </w:delText>
          </w:r>
          <w:r w:rsidR="00B54EC5" w:rsidDel="00B66BD7">
            <w:rPr>
              <w:noProof/>
              <w:lang w:val="en-US"/>
            </w:rPr>
            <w:drawing>
              <wp:inline distT="0" distB="0" distL="0" distR="0" wp14:anchorId="37316931" wp14:editId="0358DE08">
                <wp:extent cx="2047875" cy="3305039"/>
                <wp:effectExtent l="0" t="0" r="0" b="0"/>
                <wp:docPr id="1701488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2047875" cy="3305039"/>
                        </a:xfrm>
                        <a:prstGeom prst="rect">
                          <a:avLst/>
                        </a:prstGeom>
                      </pic:spPr>
                    </pic:pic>
                  </a:graphicData>
                </a:graphic>
              </wp:inline>
            </w:drawing>
          </w:r>
          <w:r w:rsidR="00B54EC5" w:rsidDel="00B66BD7">
            <w:rPr>
              <w:noProof/>
              <w:lang w:val="en-US"/>
            </w:rPr>
            <w:drawing>
              <wp:inline distT="0" distB="0" distL="0" distR="0" wp14:anchorId="1A77A86D" wp14:editId="60374368">
                <wp:extent cx="2076450" cy="3311308"/>
                <wp:effectExtent l="0" t="0" r="0" b="0"/>
                <wp:docPr id="27661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076450" cy="3311308"/>
                        </a:xfrm>
                        <a:prstGeom prst="rect">
                          <a:avLst/>
                        </a:prstGeom>
                      </pic:spPr>
                    </pic:pic>
                  </a:graphicData>
                </a:graphic>
              </wp:inline>
            </w:drawing>
          </w:r>
        </w:del>
      </w:ins>
    </w:p>
    <w:p w14:paraId="3A34DAD6" w14:textId="2C530745" w:rsidR="096AF1AE" w:rsidRPr="00B66BD7" w:rsidRDefault="00B54EC5" w:rsidP="7FDC6D7B">
      <w:pPr>
        <w:spacing w:line="360" w:lineRule="auto"/>
        <w:jc w:val="both"/>
        <w:rPr>
          <w:ins w:id="755" w:author="Yuanyuan Zhou" w:date="2018-05-05T00:00:00Z"/>
          <w:sz w:val="20"/>
          <w:szCs w:val="20"/>
          <w:rPrChange w:id="756" w:author="周 媛媛" w:date="2018-05-05T15:27:00Z">
            <w:rPr>
              <w:ins w:id="757" w:author="Yuanyuan Zhou" w:date="2018-05-05T00:00:00Z"/>
            </w:rPr>
          </w:rPrChange>
        </w:rPr>
      </w:pPr>
      <w:ins w:id="758" w:author="Yuanyuan Zhou" w:date="2018-05-05T01:27:00Z">
        <w:r>
          <w:t xml:space="preserve">                                                                              </w:t>
        </w:r>
        <w:r w:rsidRPr="00B66BD7">
          <w:rPr>
            <w:sz w:val="20"/>
            <w:szCs w:val="20"/>
            <w:rPrChange w:id="759" w:author="周 媛媛" w:date="2018-05-05T15:27:00Z">
              <w:rPr/>
            </w:rPrChange>
          </w:rPr>
          <w:t>Figure 6</w:t>
        </w:r>
      </w:ins>
    </w:p>
    <w:p w14:paraId="1966FEEA" w14:textId="240B157A" w:rsidR="7FDC6D7B" w:rsidRPr="00B66BD7" w:rsidRDefault="00B54EC5" w:rsidP="24C95E40">
      <w:pPr>
        <w:spacing w:line="360" w:lineRule="auto"/>
        <w:jc w:val="both"/>
        <w:rPr>
          <w:ins w:id="760" w:author="Yuanyuan Zhou" w:date="2018-05-05T00:00:00Z"/>
          <w:sz w:val="24"/>
          <w:szCs w:val="24"/>
          <w:rPrChange w:id="761" w:author="周 媛媛" w:date="2018-05-05T15:27:00Z">
            <w:rPr>
              <w:ins w:id="762" w:author="Yuanyuan Zhou" w:date="2018-05-05T00:00:00Z"/>
            </w:rPr>
          </w:rPrChange>
        </w:rPr>
      </w:pPr>
      <w:ins w:id="763" w:author="Yuanyuan Zhou" w:date="2018-05-05T01:28:00Z">
        <w:r w:rsidRPr="00B66BD7">
          <w:rPr>
            <w:sz w:val="24"/>
            <w:szCs w:val="24"/>
            <w:rPrChange w:id="764" w:author="周 媛媛" w:date="2018-05-05T15:27:00Z">
              <w:rPr/>
            </w:rPrChange>
          </w:rPr>
          <w:lastRenderedPageBreak/>
          <w:t>In</w:t>
        </w:r>
      </w:ins>
      <w:ins w:id="765" w:author="Yuanyuan Zhou" w:date="2018-05-05T01:29:00Z">
        <w:r w:rsidRPr="00B66BD7">
          <w:rPr>
            <w:sz w:val="24"/>
            <w:szCs w:val="24"/>
            <w:rPrChange w:id="766" w:author="周 媛媛" w:date="2018-05-05T15:27:00Z">
              <w:rPr/>
            </w:rPrChange>
          </w:rPr>
          <w:t xml:space="preserve"> Create Games part, users c</w:t>
        </w:r>
      </w:ins>
      <w:ins w:id="767" w:author="Yuanyuan Zhou" w:date="2018-05-05T01:30:00Z">
        <w:r w:rsidRPr="00B66BD7">
          <w:rPr>
            <w:sz w:val="24"/>
            <w:szCs w:val="24"/>
            <w:rPrChange w:id="768" w:author="周 媛媛" w:date="2018-05-05T15:27:00Z">
              <w:rPr/>
            </w:rPrChange>
          </w:rPr>
          <w:t xml:space="preserve">an create their own posts to </w:t>
        </w:r>
      </w:ins>
      <w:ins w:id="769" w:author="Yuanyuan Zhou" w:date="2018-05-05T01:31:00Z">
        <w:r w:rsidRPr="00B66BD7">
          <w:rPr>
            <w:sz w:val="24"/>
            <w:szCs w:val="24"/>
            <w:rPrChange w:id="770" w:author="周 媛媛" w:date="2018-05-05T15:27:00Z">
              <w:rPr/>
            </w:rPrChange>
          </w:rPr>
          <w:t xml:space="preserve">invite people to their </w:t>
        </w:r>
        <w:proofErr w:type="spellStart"/>
        <w:r w:rsidRPr="00B66BD7">
          <w:rPr>
            <w:sz w:val="24"/>
            <w:szCs w:val="24"/>
            <w:rPrChange w:id="771" w:author="周 媛媛" w:date="2018-05-05T15:27:00Z">
              <w:rPr/>
            </w:rPrChange>
          </w:rPr>
          <w:t>pick up</w:t>
        </w:r>
        <w:proofErr w:type="spellEnd"/>
        <w:r w:rsidRPr="00B66BD7">
          <w:rPr>
            <w:sz w:val="24"/>
            <w:szCs w:val="24"/>
            <w:rPrChange w:id="772" w:author="周 媛媛" w:date="2018-05-05T15:27:00Z">
              <w:rPr/>
            </w:rPrChange>
          </w:rPr>
          <w:t xml:space="preserve"> games. Users can </w:t>
        </w:r>
      </w:ins>
      <w:ins w:id="773" w:author="Yuanyuan Zhou" w:date="2018-05-05T01:33:00Z">
        <w:r w:rsidRPr="00B66BD7">
          <w:rPr>
            <w:sz w:val="24"/>
            <w:szCs w:val="24"/>
            <w:rPrChange w:id="774" w:author="周 媛媛" w:date="2018-05-05T15:27:00Z">
              <w:rPr/>
            </w:rPrChange>
          </w:rPr>
          <w:t xml:space="preserve">choose to post to all their friends or a special groups. It's easy for them to select data/time/location using three buttons in the Create Games page. </w:t>
        </w:r>
      </w:ins>
      <w:ins w:id="775" w:author="Guest User" w:date="2018-05-05T17:53:00Z">
        <w:r w:rsidRPr="00B66BD7">
          <w:rPr>
            <w:sz w:val="24"/>
            <w:szCs w:val="24"/>
            <w:rPrChange w:id="776" w:author="周 媛媛" w:date="2018-05-05T15:27:00Z">
              <w:rPr/>
            </w:rPrChange>
          </w:rPr>
          <w:t>Also, to mak</w:t>
        </w:r>
      </w:ins>
      <w:ins w:id="777" w:author="Guest User" w:date="2018-05-05T17:55:00Z">
        <w:r w:rsidRPr="00B66BD7">
          <w:rPr>
            <w:sz w:val="24"/>
            <w:szCs w:val="24"/>
            <w:rPrChange w:id="778" w:author="周 媛媛" w:date="2018-05-05T15:27:00Z">
              <w:rPr/>
            </w:rPrChange>
          </w:rPr>
          <w:t xml:space="preserve">e the application more intuitive, we change changed the "post to private" option to "post to a specific group of users". In </w:t>
        </w:r>
      </w:ins>
      <w:ins w:id="779" w:author="Guest User" w:date="2018-05-05T17:56:00Z">
        <w:r w:rsidRPr="00B66BD7">
          <w:rPr>
            <w:sz w:val="24"/>
            <w:szCs w:val="24"/>
            <w:rPrChange w:id="780" w:author="周 媛媛" w:date="2018-05-05T15:27:00Z">
              <w:rPr/>
            </w:rPrChange>
          </w:rPr>
          <w:t>our example about, the post is being posted to "Sweet Frisbee" group</w:t>
        </w:r>
      </w:ins>
      <w:ins w:id="781" w:author="Guest User" w:date="2018-05-05T17:58:00Z">
        <w:r w:rsidRPr="00B66BD7">
          <w:rPr>
            <w:sz w:val="24"/>
            <w:szCs w:val="24"/>
            <w:rPrChange w:id="782" w:author="周 媛媛" w:date="2018-05-05T15:27:00Z">
              <w:rPr/>
            </w:rPrChange>
          </w:rPr>
          <w:t xml:space="preserve">. Moreover, to make </w:t>
        </w:r>
        <w:proofErr w:type="spellStart"/>
        <w:r w:rsidRPr="00B66BD7">
          <w:rPr>
            <w:sz w:val="24"/>
            <w:szCs w:val="24"/>
            <w:rPrChange w:id="783" w:author="周 媛媛" w:date="2018-05-05T15:27:00Z">
              <w:rPr/>
            </w:rPrChange>
          </w:rPr>
          <w:t>WeBall</w:t>
        </w:r>
        <w:proofErr w:type="spellEnd"/>
        <w:r w:rsidRPr="00B66BD7">
          <w:rPr>
            <w:sz w:val="24"/>
            <w:szCs w:val="24"/>
            <w:rPrChange w:id="784" w:author="周 媛媛" w:date="2018-05-05T15:27:00Z">
              <w:rPr/>
            </w:rPrChange>
          </w:rPr>
          <w:t xml:space="preserve"> more concise and easier to use, we put all steps into one page instead of making the users go through three pages to make a new post.</w:t>
        </w:r>
      </w:ins>
    </w:p>
    <w:p w14:paraId="6C03E319" w14:textId="465EE4F4" w:rsidR="7FDC6D7B" w:rsidRPr="00B66BD7" w:rsidRDefault="7FDC6D7B" w:rsidP="24C95E40">
      <w:pPr>
        <w:spacing w:line="360" w:lineRule="auto"/>
        <w:jc w:val="both"/>
        <w:rPr>
          <w:ins w:id="785" w:author="Yuanyuan Zhou" w:date="2018-05-05T01:34:00Z"/>
          <w:sz w:val="24"/>
          <w:szCs w:val="24"/>
          <w:rPrChange w:id="786" w:author="周 媛媛" w:date="2018-05-05T15:27:00Z">
            <w:rPr>
              <w:ins w:id="787" w:author="Yuanyuan Zhou" w:date="2018-05-05T01:34:00Z"/>
            </w:rPr>
          </w:rPrChange>
        </w:rPr>
      </w:pPr>
    </w:p>
    <w:p w14:paraId="189B065D" w14:textId="1ADC6A20" w:rsidR="7FDC6D7B" w:rsidRDefault="7FDC6D7B" w:rsidP="24C95E40">
      <w:pPr>
        <w:spacing w:line="360" w:lineRule="auto"/>
        <w:jc w:val="both"/>
        <w:rPr>
          <w:ins w:id="788" w:author="Yuanyuan Zhou" w:date="2018-05-05T01:34:00Z"/>
        </w:rPr>
      </w:pPr>
    </w:p>
    <w:p w14:paraId="0C45ADC9" w14:textId="0DEFCDDF" w:rsidR="7FDC6D7B" w:rsidRDefault="7FDC6D7B" w:rsidP="24C95E40">
      <w:pPr>
        <w:spacing w:line="360" w:lineRule="auto"/>
        <w:jc w:val="both"/>
        <w:rPr>
          <w:ins w:id="789" w:author="Yuanyuan Zhou" w:date="2018-05-05T01:34:00Z"/>
        </w:rPr>
      </w:pPr>
    </w:p>
    <w:p w14:paraId="4A551227" w14:textId="69A54F6F" w:rsidR="7FDC6D7B" w:rsidRPr="00B66BD7" w:rsidRDefault="00B54EC5" w:rsidP="24C95E40">
      <w:pPr>
        <w:spacing w:line="360" w:lineRule="auto"/>
        <w:jc w:val="both"/>
        <w:rPr>
          <w:ins w:id="790" w:author="Yuanyuan Zhou" w:date="2018-05-05T00:00:00Z"/>
          <w:b/>
          <w:sz w:val="24"/>
          <w:szCs w:val="24"/>
          <w:rPrChange w:id="791" w:author="周 媛媛" w:date="2018-05-05T15:30:00Z">
            <w:rPr>
              <w:ins w:id="792" w:author="Yuanyuan Zhou" w:date="2018-05-05T00:00:00Z"/>
            </w:rPr>
          </w:rPrChange>
        </w:rPr>
      </w:pPr>
      <w:ins w:id="793" w:author="Yuanyuan Zhou" w:date="2018-05-05T01:33:00Z">
        <w:r w:rsidRPr="00B66BD7">
          <w:rPr>
            <w:b/>
            <w:sz w:val="24"/>
            <w:szCs w:val="24"/>
            <w:rPrChange w:id="794" w:author="周 媛媛" w:date="2018-05-05T15:30:00Z">
              <w:rPr/>
            </w:rPrChange>
          </w:rPr>
          <w:t xml:space="preserve">Discover Games </w:t>
        </w:r>
      </w:ins>
    </w:p>
    <w:p w14:paraId="38898CFD" w14:textId="2CE312F3" w:rsidR="7FDC6D7B" w:rsidRDefault="00B54EC5" w:rsidP="24C95E40">
      <w:pPr>
        <w:spacing w:line="360" w:lineRule="auto"/>
        <w:jc w:val="both"/>
        <w:rPr>
          <w:ins w:id="795" w:author="Yuanyuan Zhou" w:date="2018-05-05T00:00:00Z"/>
        </w:rPr>
      </w:pPr>
      <w:ins w:id="796" w:author="Yuanyuan Zhou" w:date="2018-05-05T16:50:00Z">
        <w:r>
          <w:t xml:space="preserve">                  </w:t>
        </w:r>
        <w:r>
          <w:rPr>
            <w:noProof/>
            <w:lang w:val="en-US"/>
          </w:rPr>
          <w:drawing>
            <wp:inline distT="0" distB="0" distL="0" distR="0" wp14:anchorId="632E9D94" wp14:editId="5BED09B8">
              <wp:extent cx="2150268" cy="3686175"/>
              <wp:effectExtent l="0" t="0" r="0" b="0"/>
              <wp:docPr id="1411600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2150268" cy="3686175"/>
                      </a:xfrm>
                      <a:prstGeom prst="rect">
                        <a:avLst/>
                      </a:prstGeom>
                    </pic:spPr>
                  </pic:pic>
                </a:graphicData>
              </a:graphic>
            </wp:inline>
          </w:drawing>
        </w:r>
        <w:r>
          <w:t xml:space="preserve"> </w:t>
        </w:r>
      </w:ins>
      <w:ins w:id="797" w:author="Yuanyuan Zhou" w:date="2018-05-05T17:12:00Z">
        <w:r>
          <w:rPr>
            <w:noProof/>
            <w:lang w:val="en-US"/>
          </w:rPr>
          <w:drawing>
            <wp:inline distT="0" distB="0" distL="0" distR="0" wp14:anchorId="4B453FAC" wp14:editId="4BFC8E12">
              <wp:extent cx="2143125" cy="3687097"/>
              <wp:effectExtent l="0" t="0" r="0" b="0"/>
              <wp:docPr id="428740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2143125" cy="3687097"/>
                      </a:xfrm>
                      <a:prstGeom prst="rect">
                        <a:avLst/>
                      </a:prstGeom>
                    </pic:spPr>
                  </pic:pic>
                </a:graphicData>
              </a:graphic>
            </wp:inline>
          </w:drawing>
        </w:r>
      </w:ins>
    </w:p>
    <w:p w14:paraId="1A955D96" w14:textId="5857EED6" w:rsidR="72F95E62" w:rsidRPr="00B66BD7" w:rsidRDefault="00B54EC5" w:rsidP="72F95E62">
      <w:pPr>
        <w:spacing w:line="360" w:lineRule="auto"/>
        <w:jc w:val="both"/>
        <w:rPr>
          <w:ins w:id="798" w:author="Yuanyuan Zhou" w:date="2018-05-05T00:00:00Z"/>
          <w:sz w:val="20"/>
          <w:szCs w:val="20"/>
          <w:rPrChange w:id="799" w:author="周 媛媛" w:date="2018-05-05T15:30:00Z">
            <w:rPr>
              <w:ins w:id="800" w:author="Yuanyuan Zhou" w:date="2018-05-05T00:00:00Z"/>
            </w:rPr>
          </w:rPrChange>
        </w:rPr>
      </w:pPr>
      <w:ins w:id="801" w:author="Yuanyuan Zhou" w:date="2018-05-05T01:38:00Z">
        <w:r w:rsidRPr="00B66BD7">
          <w:rPr>
            <w:sz w:val="20"/>
            <w:szCs w:val="20"/>
            <w:rPrChange w:id="802" w:author="周 媛媛" w:date="2018-05-05T15:30:00Z">
              <w:rPr/>
            </w:rPrChange>
          </w:rPr>
          <w:t xml:space="preserve">                                                              </w:t>
        </w:r>
      </w:ins>
      <w:ins w:id="803" w:author="周 媛媛" w:date="2018-05-05T15:42:00Z">
        <w:r w:rsidR="00AF3943">
          <w:rPr>
            <w:sz w:val="20"/>
            <w:szCs w:val="20"/>
          </w:rPr>
          <w:t xml:space="preserve">         </w:t>
        </w:r>
      </w:ins>
      <w:ins w:id="804" w:author="Yuanyuan Zhou" w:date="2018-05-05T01:38:00Z">
        <w:r w:rsidRPr="00B66BD7">
          <w:rPr>
            <w:sz w:val="20"/>
            <w:szCs w:val="20"/>
            <w:rPrChange w:id="805" w:author="周 媛媛" w:date="2018-05-05T15:30:00Z">
              <w:rPr/>
            </w:rPrChange>
          </w:rPr>
          <w:t xml:space="preserve"> Figure 7</w:t>
        </w:r>
      </w:ins>
    </w:p>
    <w:p w14:paraId="01A5C928" w14:textId="16F83EE2" w:rsidR="4C26F449" w:rsidRPr="00B66BD7" w:rsidRDefault="00B54EC5">
      <w:pPr>
        <w:spacing w:line="360" w:lineRule="auto"/>
        <w:ind w:left="360"/>
        <w:jc w:val="both"/>
        <w:rPr>
          <w:ins w:id="806" w:author="Yuanyuan Zhou" w:date="2018-05-05T00:00:00Z"/>
          <w:sz w:val="24"/>
          <w:szCs w:val="24"/>
          <w:rPrChange w:id="807" w:author="周 媛媛" w:date="2018-05-05T15:31:00Z">
            <w:rPr>
              <w:ins w:id="808" w:author="Yuanyuan Zhou" w:date="2018-05-05T00:00:00Z"/>
            </w:rPr>
          </w:rPrChange>
        </w:rPr>
        <w:pPrChange w:id="809" w:author="Yuanyuan Zhou" w:date="2018-05-05T17:08:00Z">
          <w:pPr>
            <w:spacing w:line="360" w:lineRule="auto"/>
            <w:jc w:val="both"/>
          </w:pPr>
        </w:pPrChange>
      </w:pPr>
      <w:ins w:id="810" w:author="Yuanyuan Zhou" w:date="2018-05-05T01:39:00Z">
        <w:r w:rsidRPr="00B66BD7">
          <w:rPr>
            <w:sz w:val="24"/>
            <w:szCs w:val="24"/>
            <w:rPrChange w:id="811" w:author="周 媛媛" w:date="2018-05-05T15:30:00Z">
              <w:rPr/>
            </w:rPrChange>
          </w:rPr>
          <w:t>When users want to find games to join, they can click</w:t>
        </w:r>
      </w:ins>
      <w:ins w:id="812" w:author="Yuanyuan Zhou" w:date="2018-05-05T01:40:00Z">
        <w:r w:rsidRPr="00B66BD7">
          <w:rPr>
            <w:sz w:val="24"/>
            <w:szCs w:val="24"/>
            <w:rPrChange w:id="813" w:author="周 媛媛" w:date="2018-05-05T15:30:00Z">
              <w:rPr/>
            </w:rPrChange>
          </w:rPr>
          <w:t xml:space="preserve"> Discover Games in home page. </w:t>
        </w:r>
      </w:ins>
      <w:ins w:id="814" w:author="Guest User" w:date="2018-05-05T18:03:00Z">
        <w:r w:rsidRPr="00B66BD7">
          <w:rPr>
            <w:sz w:val="24"/>
            <w:szCs w:val="24"/>
            <w:rPrChange w:id="815" w:author="周 媛媛" w:date="2018-05-05T15:30:00Z">
              <w:rPr/>
            </w:rPrChange>
          </w:rPr>
          <w:t>And from our usability test, we have combined discover games by time and discover games by loc</w:t>
        </w:r>
      </w:ins>
      <w:ins w:id="816" w:author="Guest User" w:date="2018-05-05T18:04:00Z">
        <w:r w:rsidRPr="00B66BD7">
          <w:rPr>
            <w:sz w:val="24"/>
            <w:szCs w:val="24"/>
            <w:rPrChange w:id="817" w:author="周 媛媛" w:date="2018-05-05T15:30:00Z">
              <w:rPr/>
            </w:rPrChange>
          </w:rPr>
          <w:t xml:space="preserve">ation. Now, users must select both time and location at the same time to discover available game and they </w:t>
        </w:r>
      </w:ins>
      <w:ins w:id="818" w:author="Yuanyuan Zhou" w:date="2018-05-05T01:40:00Z">
        <w:del w:id="819" w:author="Guest User" w:date="2018-05-05T18:04:00Z">
          <w:r w:rsidRPr="00B66BD7">
            <w:rPr>
              <w:sz w:val="24"/>
              <w:szCs w:val="24"/>
              <w:rPrChange w:id="820" w:author="周 媛媛" w:date="2018-05-05T15:30:00Z">
                <w:rPr/>
              </w:rPrChange>
            </w:rPr>
            <w:delText>Users</w:delText>
          </w:r>
        </w:del>
        <w:r w:rsidRPr="00B66BD7">
          <w:rPr>
            <w:sz w:val="24"/>
            <w:szCs w:val="24"/>
            <w:rPrChange w:id="821" w:author="周 媛媛" w:date="2018-05-05T15:30:00Z">
              <w:rPr/>
            </w:rPrChange>
          </w:rPr>
          <w:t xml:space="preserve"> can </w:t>
        </w:r>
        <w:del w:id="822" w:author="Guest User" w:date="2018-05-05T18:04:00Z">
          <w:r w:rsidRPr="00B66BD7">
            <w:rPr>
              <w:sz w:val="24"/>
              <w:szCs w:val="24"/>
              <w:rPrChange w:id="823" w:author="周 媛媛" w:date="2018-05-05T15:30:00Z">
                <w:rPr/>
              </w:rPrChange>
            </w:rPr>
            <w:delText>either discover games</w:delText>
          </w:r>
        </w:del>
        <w:r w:rsidRPr="00B66BD7">
          <w:rPr>
            <w:sz w:val="24"/>
            <w:szCs w:val="24"/>
            <w:rPrChange w:id="824" w:author="周 媛媛" w:date="2018-05-05T15:30:00Z">
              <w:rPr/>
            </w:rPrChange>
          </w:rPr>
          <w:t xml:space="preserve"> </w:t>
        </w:r>
      </w:ins>
      <w:ins w:id="825" w:author="Guest User" w:date="2018-05-05T18:04:00Z">
        <w:r w:rsidRPr="00B66BD7">
          <w:rPr>
            <w:sz w:val="24"/>
            <w:szCs w:val="24"/>
            <w:rPrChange w:id="826" w:author="周 媛媛" w:date="2018-05-05T15:30:00Z">
              <w:rPr/>
            </w:rPrChange>
          </w:rPr>
          <w:t xml:space="preserve">sort the results </w:t>
        </w:r>
      </w:ins>
      <w:ins w:id="827" w:author="Yuanyuan Zhou" w:date="2018-05-05T01:40:00Z">
        <w:del w:id="828" w:author="Guest User" w:date="2018-05-05T18:04:00Z">
          <w:r w:rsidRPr="00B66BD7">
            <w:rPr>
              <w:sz w:val="24"/>
              <w:szCs w:val="24"/>
              <w:rPrChange w:id="829" w:author="周 媛媛" w:date="2018-05-05T15:30:00Z">
                <w:rPr/>
              </w:rPrChange>
            </w:rPr>
            <w:delText>which are sorted</w:delText>
          </w:r>
        </w:del>
        <w:r w:rsidRPr="00B66BD7">
          <w:rPr>
            <w:sz w:val="24"/>
            <w:szCs w:val="24"/>
            <w:rPrChange w:id="830" w:author="周 媛媛" w:date="2018-05-05T15:30:00Z">
              <w:rPr/>
            </w:rPrChange>
          </w:rPr>
          <w:t xml:space="preserve"> by </w:t>
        </w:r>
      </w:ins>
      <w:ins w:id="831" w:author="Guest User" w:date="2018-05-05T18:04:00Z">
        <w:r w:rsidRPr="00B66BD7">
          <w:rPr>
            <w:sz w:val="24"/>
            <w:szCs w:val="24"/>
            <w:rPrChange w:id="832" w:author="周 媛媛" w:date="2018-05-05T15:30:00Z">
              <w:rPr/>
            </w:rPrChange>
          </w:rPr>
          <w:t xml:space="preserve">either </w:t>
        </w:r>
      </w:ins>
      <w:ins w:id="833" w:author="Yuanyuan Zhou" w:date="2018-05-05T01:40:00Z">
        <w:r w:rsidRPr="00B66BD7">
          <w:rPr>
            <w:sz w:val="24"/>
            <w:szCs w:val="24"/>
            <w:rPrChange w:id="834" w:author="周 媛媛" w:date="2018-05-05T15:30:00Z">
              <w:rPr/>
            </w:rPrChange>
          </w:rPr>
          <w:t xml:space="preserve">time </w:t>
        </w:r>
        <w:r w:rsidRPr="00B66BD7">
          <w:rPr>
            <w:sz w:val="24"/>
            <w:szCs w:val="24"/>
            <w:rPrChange w:id="835" w:author="周 媛媛" w:date="2018-05-05T15:31:00Z">
              <w:rPr/>
            </w:rPrChange>
          </w:rPr>
          <w:lastRenderedPageBreak/>
          <w:t>or</w:t>
        </w:r>
        <w:del w:id="836" w:author="Guest User" w:date="2018-05-05T18:04:00Z">
          <w:r w:rsidRPr="00B66BD7">
            <w:rPr>
              <w:sz w:val="24"/>
              <w:szCs w:val="24"/>
              <w:rPrChange w:id="837" w:author="周 媛媛" w:date="2018-05-05T15:31:00Z">
                <w:rPr/>
              </w:rPrChange>
            </w:rPr>
            <w:delText xml:space="preserve"> sorted by</w:delText>
          </w:r>
        </w:del>
        <w:r w:rsidRPr="00B66BD7">
          <w:rPr>
            <w:sz w:val="24"/>
            <w:szCs w:val="24"/>
            <w:rPrChange w:id="838" w:author="周 媛媛" w:date="2018-05-05T15:31:00Z">
              <w:rPr/>
            </w:rPrChange>
          </w:rPr>
          <w:t xml:space="preserve"> distance</w:t>
        </w:r>
      </w:ins>
      <w:ins w:id="839" w:author="Yuanyuan Zhou" w:date="2018-05-05T01:41:00Z">
        <w:r w:rsidRPr="00B66BD7">
          <w:rPr>
            <w:sz w:val="24"/>
            <w:szCs w:val="24"/>
            <w:rPrChange w:id="840" w:author="周 媛媛" w:date="2018-05-05T15:31:00Z">
              <w:rPr/>
            </w:rPrChange>
          </w:rPr>
          <w:t>. It's easy for users to discover games which</w:t>
        </w:r>
      </w:ins>
      <w:ins w:id="841" w:author="Yuanyuan Zhou" w:date="2018-05-05T01:42:00Z">
        <w:r w:rsidRPr="00B66BD7">
          <w:rPr>
            <w:sz w:val="24"/>
            <w:szCs w:val="24"/>
            <w:rPrChange w:id="842" w:author="周 媛媛" w:date="2018-05-05T15:31:00Z">
              <w:rPr/>
            </w:rPrChange>
          </w:rPr>
          <w:t xml:space="preserve"> they can join in. Once users find a game they want to join, they can click into the game and see the details about the game, just </w:t>
        </w:r>
      </w:ins>
      <w:ins w:id="843" w:author="Yuanyuan Zhou" w:date="2018-05-05T01:44:00Z">
        <w:r w:rsidRPr="00B66BD7">
          <w:rPr>
            <w:sz w:val="24"/>
            <w:szCs w:val="24"/>
            <w:rPrChange w:id="844" w:author="周 媛媛" w:date="2018-05-05T15:31:00Z">
              <w:rPr/>
            </w:rPrChange>
          </w:rPr>
          <w:t xml:space="preserve">like Figure 7 above. Users can choose to different time period according to their time schedule. In fact, time period more than one hour can be split to slots of one hour to allow people join game in different time slot. After users click join button, this particular game will display in their "My Games </w:t>
        </w:r>
      </w:ins>
      <w:ins w:id="845" w:author="Yuanyuan Zhou" w:date="2018-05-05T17:08:00Z">
        <w:r w:rsidRPr="00B66BD7">
          <w:rPr>
            <w:sz w:val="24"/>
            <w:szCs w:val="24"/>
            <w:rPrChange w:id="846" w:author="周 媛媛" w:date="2018-05-05T15:31:00Z">
              <w:rPr/>
            </w:rPrChange>
          </w:rPr>
          <w:t xml:space="preserve">" page. </w:t>
        </w:r>
      </w:ins>
    </w:p>
    <w:p w14:paraId="3686C818" w14:textId="6419F685" w:rsidR="26C09CD5" w:rsidRPr="00B66BD7" w:rsidRDefault="26C09CD5" w:rsidP="26C09CD5">
      <w:pPr>
        <w:spacing w:line="360" w:lineRule="auto"/>
        <w:jc w:val="both"/>
        <w:rPr>
          <w:ins w:id="847" w:author="Yuanyuan Zhou" w:date="2018-05-04T17:34:00Z"/>
          <w:sz w:val="24"/>
          <w:szCs w:val="24"/>
          <w:rPrChange w:id="848" w:author="周 媛媛" w:date="2018-05-05T15:31:00Z">
            <w:rPr>
              <w:ins w:id="849" w:author="Yuanyuan Zhou" w:date="2018-05-04T17:34:00Z"/>
            </w:rPr>
          </w:rPrChange>
        </w:rPr>
      </w:pPr>
    </w:p>
    <w:p w14:paraId="37409E7D" w14:textId="0E95655B" w:rsidR="26C09CD5" w:rsidRPr="00B66BD7" w:rsidRDefault="00B54EC5" w:rsidP="26C09CD5">
      <w:pPr>
        <w:spacing w:line="360" w:lineRule="auto"/>
        <w:jc w:val="both"/>
        <w:rPr>
          <w:ins w:id="850" w:author="Yuanyuan Zhou" w:date="2018-05-05T00:00:00Z"/>
          <w:b/>
          <w:sz w:val="24"/>
          <w:szCs w:val="24"/>
          <w:rPrChange w:id="851" w:author="周 媛媛" w:date="2018-05-05T15:31:00Z">
            <w:rPr>
              <w:ins w:id="852" w:author="Yuanyuan Zhou" w:date="2018-05-05T00:00:00Z"/>
            </w:rPr>
          </w:rPrChange>
        </w:rPr>
      </w:pPr>
      <w:ins w:id="853" w:author="Yuanyuan Zhou" w:date="2018-05-05T01:45:00Z">
        <w:r w:rsidRPr="00B66BD7">
          <w:rPr>
            <w:b/>
            <w:sz w:val="24"/>
            <w:szCs w:val="24"/>
            <w:rPrChange w:id="854" w:author="周 媛媛" w:date="2018-05-05T15:31:00Z">
              <w:rPr/>
            </w:rPrChange>
          </w:rPr>
          <w:t>Friends page</w:t>
        </w:r>
      </w:ins>
    </w:p>
    <w:p w14:paraId="554EA87F" w14:textId="0E95655B" w:rsidR="663ADDF8" w:rsidRDefault="663ADDF8" w:rsidP="663ADDF8">
      <w:pPr>
        <w:spacing w:line="360" w:lineRule="auto"/>
        <w:jc w:val="both"/>
        <w:rPr>
          <w:ins w:id="855" w:author="Yuanyuan Zhou" w:date="2018-05-05T01:45:00Z"/>
        </w:rPr>
      </w:pPr>
    </w:p>
    <w:p w14:paraId="2C33C798" w14:textId="68645173" w:rsidR="663ADDF8" w:rsidRDefault="00B54EC5" w:rsidP="663ADDF8">
      <w:pPr>
        <w:spacing w:line="360" w:lineRule="auto"/>
        <w:jc w:val="both"/>
        <w:rPr>
          <w:ins w:id="856" w:author="Yuanyuan Zhou" w:date="2018-05-05T00:00:00Z"/>
        </w:rPr>
      </w:pPr>
      <w:ins w:id="857" w:author="Yuanyuan Zhou" w:date="2018-05-05T01:52:00Z">
        <w:r>
          <w:t xml:space="preserve">                              </w:t>
        </w:r>
        <w:r>
          <w:rPr>
            <w:noProof/>
            <w:lang w:val="en-US"/>
          </w:rPr>
          <w:drawing>
            <wp:inline distT="0" distB="0" distL="0" distR="0" wp14:anchorId="7A9A2D2A" wp14:editId="46A2812C">
              <wp:extent cx="2044700" cy="3505200"/>
              <wp:effectExtent l="0" t="0" r="0" b="0"/>
              <wp:docPr id="370860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2044700" cy="3505200"/>
                      </a:xfrm>
                      <a:prstGeom prst="rect">
                        <a:avLst/>
                      </a:prstGeom>
                    </pic:spPr>
                  </pic:pic>
                </a:graphicData>
              </a:graphic>
            </wp:inline>
          </w:drawing>
        </w:r>
        <w:r>
          <w:rPr>
            <w:noProof/>
            <w:lang w:val="en-US"/>
          </w:rPr>
          <w:drawing>
            <wp:inline distT="0" distB="0" distL="0" distR="0" wp14:anchorId="2A81F149" wp14:editId="41E5DD3D">
              <wp:extent cx="2019300" cy="3474064"/>
              <wp:effectExtent l="0" t="0" r="0" b="0"/>
              <wp:docPr id="9886919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2019300" cy="3474064"/>
                      </a:xfrm>
                      <a:prstGeom prst="rect">
                        <a:avLst/>
                      </a:prstGeom>
                    </pic:spPr>
                  </pic:pic>
                </a:graphicData>
              </a:graphic>
            </wp:inline>
          </w:drawing>
        </w:r>
      </w:ins>
    </w:p>
    <w:p w14:paraId="2C2FDBAF" w14:textId="08D7662F" w:rsidR="392E83E2" w:rsidRPr="00B66BD7" w:rsidRDefault="00B54EC5" w:rsidP="6E38078F">
      <w:pPr>
        <w:spacing w:line="360" w:lineRule="auto"/>
        <w:jc w:val="both"/>
        <w:rPr>
          <w:ins w:id="858" w:author="Yuanyuan Zhou" w:date="2018-05-05T00:00:00Z"/>
          <w:sz w:val="20"/>
          <w:szCs w:val="20"/>
          <w:rPrChange w:id="859" w:author="周 媛媛" w:date="2018-05-05T15:31:00Z">
            <w:rPr>
              <w:ins w:id="860" w:author="Yuanyuan Zhou" w:date="2018-05-05T00:00:00Z"/>
            </w:rPr>
          </w:rPrChange>
        </w:rPr>
      </w:pPr>
      <w:ins w:id="861" w:author="Yuanyuan Zhou" w:date="2018-05-05T01:53:00Z">
        <w:r w:rsidRPr="00B66BD7">
          <w:rPr>
            <w:sz w:val="20"/>
            <w:szCs w:val="20"/>
            <w:rPrChange w:id="862" w:author="周 媛媛" w:date="2018-05-05T15:31:00Z">
              <w:rPr/>
            </w:rPrChange>
          </w:rPr>
          <w:t xml:space="preserve">                                                                           </w:t>
        </w:r>
      </w:ins>
      <w:ins w:id="863" w:author="周 媛媛" w:date="2018-05-05T15:31:00Z">
        <w:r w:rsidR="00B66BD7">
          <w:rPr>
            <w:sz w:val="20"/>
            <w:szCs w:val="20"/>
          </w:rPr>
          <w:t xml:space="preserve">    </w:t>
        </w:r>
      </w:ins>
      <w:ins w:id="864" w:author="Yuanyuan Zhou" w:date="2018-05-05T01:53:00Z">
        <w:r w:rsidRPr="00B66BD7">
          <w:rPr>
            <w:sz w:val="20"/>
            <w:szCs w:val="20"/>
            <w:rPrChange w:id="865" w:author="周 媛媛" w:date="2018-05-05T15:31:00Z">
              <w:rPr/>
            </w:rPrChange>
          </w:rPr>
          <w:t xml:space="preserve">  Figure 8</w:t>
        </w:r>
      </w:ins>
    </w:p>
    <w:p w14:paraId="58325F17" w14:textId="0F383009" w:rsidR="2672E1C0" w:rsidRPr="00B66BD7" w:rsidRDefault="00B54EC5" w:rsidP="4AB11CAB">
      <w:pPr>
        <w:jc w:val="both"/>
        <w:rPr>
          <w:ins w:id="866" w:author="Yuanyuan Zhou" w:date="2018-05-05T00:00:00Z"/>
          <w:sz w:val="24"/>
          <w:szCs w:val="24"/>
          <w:rPrChange w:id="867" w:author="周 媛媛" w:date="2018-05-05T15:31:00Z">
            <w:rPr>
              <w:ins w:id="868" w:author="Yuanyuan Zhou" w:date="2018-05-05T00:00:00Z"/>
            </w:rPr>
          </w:rPrChange>
        </w:rPr>
      </w:pPr>
      <w:ins w:id="869" w:author="Yuanyuan Zhou" w:date="2018-05-05T01:54:00Z">
        <w:r w:rsidRPr="00B66BD7">
          <w:rPr>
            <w:sz w:val="24"/>
            <w:szCs w:val="24"/>
            <w:rPrChange w:id="870" w:author="周 媛媛" w:date="2018-05-05T15:31:00Z">
              <w:rPr/>
            </w:rPrChange>
          </w:rPr>
          <w:t xml:space="preserve">The Friends page </w:t>
        </w:r>
      </w:ins>
      <w:ins w:id="871" w:author="Yuanyuan Zhou" w:date="2018-05-05T01:55:00Z">
        <w:r w:rsidRPr="00B66BD7">
          <w:rPr>
            <w:sz w:val="24"/>
            <w:szCs w:val="24"/>
            <w:rPrChange w:id="872" w:author="周 媛媛" w:date="2018-05-05T15:31:00Z">
              <w:rPr/>
            </w:rPrChange>
          </w:rPr>
          <w:t>displays users' friends according to</w:t>
        </w:r>
      </w:ins>
      <w:ins w:id="873" w:author="Yuanyuan Zhou" w:date="2018-05-05T01:56:00Z">
        <w:r w:rsidRPr="00B66BD7">
          <w:rPr>
            <w:sz w:val="24"/>
            <w:szCs w:val="24"/>
            <w:rPrChange w:id="874" w:author="周 媛媛" w:date="2018-05-05T15:31:00Z">
              <w:rPr/>
            </w:rPrChange>
          </w:rPr>
          <w:t xml:space="preserve"> </w:t>
        </w:r>
      </w:ins>
      <w:ins w:id="875" w:author="Yuanyuan Zhou" w:date="2018-05-05T01:58:00Z">
        <w:r w:rsidRPr="00B66BD7">
          <w:rPr>
            <w:sz w:val="24"/>
            <w:szCs w:val="24"/>
            <w:rPrChange w:id="876" w:author="周 媛媛" w:date="2018-05-05T15:31:00Z">
              <w:rPr/>
            </w:rPrChange>
          </w:rPr>
          <w:t>alphabetical order. When users click one of their friends' icon, like figure8, if users click Amy, Amy's profile page will display. Same as me page, Amy's profile page shows Amy's A</w:t>
        </w:r>
      </w:ins>
      <w:ins w:id="877" w:author="Yuanyuan Zhou" w:date="2018-05-05T01:59:00Z">
        <w:r w:rsidRPr="00B66BD7">
          <w:rPr>
            <w:sz w:val="24"/>
            <w:szCs w:val="24"/>
            <w:rPrChange w:id="878" w:author="周 媛媛" w:date="2018-05-05T15:31:00Z">
              <w:rPr/>
            </w:rPrChange>
          </w:rPr>
          <w:t xml:space="preserve">ccount ID, email, phone number and more about me. Users can select chat with Amy or they can </w:t>
        </w:r>
      </w:ins>
      <w:ins w:id="879" w:author="Yuanyuan Zhou" w:date="2018-05-05T02:00:00Z">
        <w:r w:rsidRPr="00B66BD7">
          <w:rPr>
            <w:sz w:val="24"/>
            <w:szCs w:val="24"/>
            <w:rPrChange w:id="880" w:author="周 媛媛" w:date="2018-05-05T15:31:00Z">
              <w:rPr/>
            </w:rPrChange>
          </w:rPr>
          <w:t xml:space="preserve">choose to delete Amy. </w:t>
        </w:r>
      </w:ins>
    </w:p>
    <w:p w14:paraId="7CF89A10" w14:textId="4A5BABED" w:rsidR="27DAC433" w:rsidRDefault="27DAC433" w:rsidP="27DAC433">
      <w:pPr>
        <w:jc w:val="both"/>
        <w:rPr>
          <w:ins w:id="881" w:author="Yuanyuan Zhou" w:date="2018-05-05T02:00:00Z"/>
        </w:rPr>
      </w:pPr>
    </w:p>
    <w:p w14:paraId="391CAC7D" w14:textId="04D9F710" w:rsidR="27DAC433" w:rsidRDefault="00B54EC5" w:rsidP="27DAC433">
      <w:pPr>
        <w:jc w:val="both"/>
        <w:rPr>
          <w:ins w:id="882" w:author="Yuanyuan Zhou" w:date="2018-05-05T00:00:00Z"/>
        </w:rPr>
      </w:pPr>
      <w:ins w:id="883" w:author="Yuanyuan Zhou" w:date="2018-05-05T02:00:00Z">
        <w:r>
          <w:lastRenderedPageBreak/>
          <w:t xml:space="preserve">                                              </w:t>
        </w:r>
      </w:ins>
      <w:ins w:id="884" w:author="Yuanyuan Zhou" w:date="2018-05-05T03:11:00Z">
        <w:r>
          <w:rPr>
            <w:noProof/>
            <w:lang w:val="en-US"/>
          </w:rPr>
          <w:drawing>
            <wp:inline distT="0" distB="0" distL="0" distR="0" wp14:anchorId="788AFDA1" wp14:editId="550FEDE1">
              <wp:extent cx="2152650" cy="3743739"/>
              <wp:effectExtent l="0" t="0" r="0" b="0"/>
              <wp:docPr id="1694909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2152650" cy="3743739"/>
                      </a:xfrm>
                      <a:prstGeom prst="rect">
                        <a:avLst/>
                      </a:prstGeom>
                    </pic:spPr>
                  </pic:pic>
                </a:graphicData>
              </a:graphic>
            </wp:inline>
          </w:drawing>
        </w:r>
      </w:ins>
    </w:p>
    <w:p w14:paraId="21146BF0" w14:textId="6DF3CAA9" w:rsidR="2672E1C0" w:rsidRDefault="00B54EC5">
      <w:pPr>
        <w:jc w:val="both"/>
        <w:rPr>
          <w:ins w:id="885" w:author="周 媛媛" w:date="2018-05-05T15:31:00Z"/>
          <w:sz w:val="20"/>
          <w:szCs w:val="20"/>
        </w:rPr>
        <w:pPrChange w:id="886" w:author="Yuanyuan Zhou" w:date="2018-05-05T01:56:00Z">
          <w:pPr/>
        </w:pPrChange>
      </w:pPr>
      <w:ins w:id="887" w:author="Yuanyuan Zhou" w:date="2018-05-05T02:01:00Z">
        <w:r>
          <w:t xml:space="preserve">                                                                    </w:t>
        </w:r>
        <w:del w:id="888" w:author="周 媛媛" w:date="2018-05-05T15:31:00Z">
          <w:r w:rsidDel="00B66BD7">
            <w:delText xml:space="preserve">         </w:delText>
          </w:r>
        </w:del>
        <w:r>
          <w:t xml:space="preserve">  </w:t>
        </w:r>
        <w:r w:rsidRPr="00B66BD7">
          <w:rPr>
            <w:sz w:val="20"/>
            <w:szCs w:val="20"/>
            <w:rPrChange w:id="889" w:author="周 媛媛" w:date="2018-05-05T15:31:00Z">
              <w:rPr/>
            </w:rPrChange>
          </w:rPr>
          <w:t>Figure 9</w:t>
        </w:r>
      </w:ins>
    </w:p>
    <w:p w14:paraId="4A77C788" w14:textId="77777777" w:rsidR="00B66BD7" w:rsidRDefault="00B66BD7">
      <w:pPr>
        <w:jc w:val="both"/>
        <w:rPr>
          <w:ins w:id="890" w:author="周 媛媛" w:date="2018-05-05T15:31:00Z"/>
          <w:sz w:val="20"/>
          <w:szCs w:val="20"/>
        </w:rPr>
        <w:pPrChange w:id="891" w:author="Yuanyuan Zhou" w:date="2018-05-05T01:56:00Z">
          <w:pPr/>
        </w:pPrChange>
      </w:pPr>
    </w:p>
    <w:p w14:paraId="399064EB" w14:textId="77777777" w:rsidR="00B66BD7" w:rsidRDefault="00B66BD7">
      <w:pPr>
        <w:jc w:val="both"/>
        <w:rPr>
          <w:ins w:id="892" w:author="周 媛媛" w:date="2018-05-05T15:31:00Z"/>
          <w:sz w:val="20"/>
          <w:szCs w:val="20"/>
        </w:rPr>
        <w:pPrChange w:id="893" w:author="Yuanyuan Zhou" w:date="2018-05-05T01:56:00Z">
          <w:pPr/>
        </w:pPrChange>
      </w:pPr>
    </w:p>
    <w:p w14:paraId="737C6AD4" w14:textId="77777777" w:rsidR="00B66BD7" w:rsidRDefault="00B66BD7">
      <w:pPr>
        <w:jc w:val="both"/>
        <w:rPr>
          <w:ins w:id="894" w:author="周 媛媛" w:date="2018-05-05T15:31:00Z"/>
          <w:sz w:val="20"/>
          <w:szCs w:val="20"/>
        </w:rPr>
        <w:pPrChange w:id="895" w:author="Yuanyuan Zhou" w:date="2018-05-05T01:56:00Z">
          <w:pPr/>
        </w:pPrChange>
      </w:pPr>
    </w:p>
    <w:p w14:paraId="071B3098" w14:textId="77777777" w:rsidR="00B66BD7" w:rsidRPr="00B66BD7" w:rsidRDefault="00B66BD7">
      <w:pPr>
        <w:jc w:val="both"/>
        <w:rPr>
          <w:ins w:id="896" w:author="Yuanyuan Zhou" w:date="2018-05-05T00:00:00Z"/>
          <w:sz w:val="20"/>
          <w:szCs w:val="20"/>
          <w:rPrChange w:id="897" w:author="周 媛媛" w:date="2018-05-05T15:31:00Z">
            <w:rPr>
              <w:ins w:id="898" w:author="Yuanyuan Zhou" w:date="2018-05-05T00:00:00Z"/>
            </w:rPr>
          </w:rPrChange>
        </w:rPr>
        <w:pPrChange w:id="899" w:author="Yuanyuan Zhou" w:date="2018-05-05T01:56:00Z">
          <w:pPr/>
        </w:pPrChange>
      </w:pPr>
    </w:p>
    <w:p w14:paraId="0F10F59F" w14:textId="216AB5E6" w:rsidR="2672E1C0" w:rsidRPr="00B66BD7" w:rsidRDefault="00B54EC5">
      <w:pPr>
        <w:jc w:val="both"/>
        <w:rPr>
          <w:ins w:id="900" w:author="Yuanyuan Zhou" w:date="2018-05-05T00:00:00Z"/>
          <w:sz w:val="24"/>
          <w:szCs w:val="24"/>
          <w:rPrChange w:id="901" w:author="周 媛媛" w:date="2018-05-05T15:31:00Z">
            <w:rPr>
              <w:ins w:id="902" w:author="Yuanyuan Zhou" w:date="2018-05-05T00:00:00Z"/>
            </w:rPr>
          </w:rPrChange>
        </w:rPr>
        <w:pPrChange w:id="903" w:author="Yuanyuan Zhou" w:date="2018-05-05T01:56:00Z">
          <w:pPr/>
        </w:pPrChange>
      </w:pPr>
      <w:ins w:id="904" w:author="Yuanyuan Zhou" w:date="2018-05-05T02:01:00Z">
        <w:r w:rsidRPr="00B66BD7">
          <w:rPr>
            <w:sz w:val="24"/>
            <w:szCs w:val="24"/>
            <w:rPrChange w:id="905" w:author="周 媛媛" w:date="2018-05-05T15:31:00Z">
              <w:rPr/>
            </w:rPrChange>
          </w:rPr>
          <w:t xml:space="preserve">Once users click "New Friends" icon in Friends page(Figure 8), it will display figure 9. Users can search others users by account ID or email. In addition, users can add friends from their mobile contacts and </w:t>
        </w:r>
      </w:ins>
      <w:ins w:id="906" w:author="Guest User" w:date="2018-05-05T18:19:00Z">
        <w:r w:rsidRPr="00B66BD7">
          <w:rPr>
            <w:sz w:val="24"/>
            <w:szCs w:val="24"/>
            <w:rPrChange w:id="907" w:author="周 媛媛" w:date="2018-05-05T15:31:00Z">
              <w:rPr/>
            </w:rPrChange>
          </w:rPr>
          <w:t>F</w:t>
        </w:r>
      </w:ins>
      <w:ins w:id="908" w:author="Yuanyuan Zhou" w:date="2018-05-05T02:01:00Z">
        <w:del w:id="909" w:author="Guest User" w:date="2018-05-05T18:19:00Z">
          <w:r w:rsidRPr="00B66BD7">
            <w:rPr>
              <w:sz w:val="24"/>
              <w:szCs w:val="24"/>
              <w:rPrChange w:id="910" w:author="周 媛媛" w:date="2018-05-05T15:31:00Z">
                <w:rPr/>
              </w:rPrChange>
            </w:rPr>
            <w:delText>f</w:delText>
          </w:r>
        </w:del>
        <w:r w:rsidRPr="00B66BD7">
          <w:rPr>
            <w:sz w:val="24"/>
            <w:szCs w:val="24"/>
            <w:rPrChange w:id="911" w:author="周 媛媛" w:date="2018-05-05T15:31:00Z">
              <w:rPr/>
            </w:rPrChange>
          </w:rPr>
          <w:t>acebook friends. This page also display</w:t>
        </w:r>
      </w:ins>
      <w:ins w:id="912" w:author="Guest User" w:date="2018-05-05T18:19:00Z">
        <w:r w:rsidRPr="00B66BD7">
          <w:rPr>
            <w:sz w:val="24"/>
            <w:szCs w:val="24"/>
            <w:rPrChange w:id="913" w:author="周 媛媛" w:date="2018-05-05T15:31:00Z">
              <w:rPr/>
            </w:rPrChange>
          </w:rPr>
          <w:t>s</w:t>
        </w:r>
      </w:ins>
      <w:ins w:id="914" w:author="Yuanyuan Zhou" w:date="2018-05-05T02:01:00Z">
        <w:r w:rsidRPr="00B66BD7">
          <w:rPr>
            <w:sz w:val="24"/>
            <w:szCs w:val="24"/>
            <w:rPrChange w:id="915" w:author="周 媛媛" w:date="2018-05-05T15:31:00Z">
              <w:rPr/>
            </w:rPrChange>
          </w:rPr>
          <w:t xml:space="preserve"> the history</w:t>
        </w:r>
        <w:del w:id="916" w:author="Guest User" w:date="2018-05-05T18:19:00Z">
          <w:r w:rsidRPr="00B66BD7">
            <w:rPr>
              <w:sz w:val="24"/>
              <w:szCs w:val="24"/>
              <w:rPrChange w:id="917" w:author="周 媛媛" w:date="2018-05-05T15:31:00Z">
                <w:rPr/>
              </w:rPrChange>
            </w:rPr>
            <w:delText xml:space="preserve"> information</w:delText>
          </w:r>
        </w:del>
        <w:r w:rsidRPr="00B66BD7">
          <w:rPr>
            <w:sz w:val="24"/>
            <w:szCs w:val="24"/>
            <w:rPrChange w:id="918" w:author="周 媛媛" w:date="2018-05-05T15:31:00Z">
              <w:rPr/>
            </w:rPrChange>
          </w:rPr>
          <w:t xml:space="preserve"> </w:t>
        </w:r>
      </w:ins>
      <w:ins w:id="919" w:author="Yuanyuan Zhou" w:date="2018-05-05T02:06:00Z">
        <w:r w:rsidRPr="00B66BD7">
          <w:rPr>
            <w:sz w:val="24"/>
            <w:szCs w:val="24"/>
            <w:rPrChange w:id="920" w:author="周 媛媛" w:date="2018-05-05T15:31:00Z">
              <w:rPr/>
            </w:rPrChange>
          </w:rPr>
          <w:t>of adding.</w:t>
        </w:r>
      </w:ins>
    </w:p>
    <w:p w14:paraId="5E11B82C" w14:textId="3304F258" w:rsidR="44C6B431" w:rsidRDefault="44C6B431" w:rsidP="44C6B431">
      <w:pPr>
        <w:jc w:val="both"/>
        <w:rPr>
          <w:ins w:id="921" w:author="Yuanyuan Zhou" w:date="2018-05-05T02:07:00Z"/>
        </w:rPr>
      </w:pPr>
    </w:p>
    <w:p w14:paraId="0A04388A" w14:textId="652A62E6" w:rsidR="00AF3943" w:rsidRPr="00AF3943" w:rsidRDefault="00AF3943" w:rsidP="44C6B431">
      <w:pPr>
        <w:jc w:val="both"/>
        <w:rPr>
          <w:ins w:id="922" w:author="周 媛媛" w:date="2018-05-05T15:32:00Z"/>
          <w:rFonts w:hint="eastAsia"/>
          <w:sz w:val="20"/>
          <w:szCs w:val="20"/>
          <w:rPrChange w:id="923" w:author="周 媛媛" w:date="2018-05-05T15:32:00Z">
            <w:rPr>
              <w:ins w:id="924" w:author="周 媛媛" w:date="2018-05-05T15:32:00Z"/>
            </w:rPr>
          </w:rPrChange>
        </w:rPr>
      </w:pPr>
      <w:ins w:id="925" w:author="周 媛媛" w:date="2018-05-05T15:42:00Z">
        <w:r>
          <w:lastRenderedPageBreak/>
          <w:t xml:space="preserve">    </w:t>
        </w:r>
      </w:ins>
      <w:ins w:id="926" w:author="Yuanyuan Zhou" w:date="2018-05-05T02:08:00Z">
        <w:r w:rsidR="00B54EC5">
          <w:rPr>
            <w:noProof/>
            <w:lang w:val="en-US"/>
          </w:rPr>
          <w:drawing>
            <wp:inline distT="0" distB="0" distL="0" distR="0" wp14:anchorId="496C0E71" wp14:editId="098F7A7B">
              <wp:extent cx="1860503" cy="3223978"/>
              <wp:effectExtent l="0" t="0" r="0" b="1905"/>
              <wp:docPr id="607563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1913903" cy="3316512"/>
                      </a:xfrm>
                      <a:prstGeom prst="rect">
                        <a:avLst/>
                      </a:prstGeom>
                    </pic:spPr>
                  </pic:pic>
                </a:graphicData>
              </a:graphic>
            </wp:inline>
          </w:drawing>
        </w:r>
        <w:r w:rsidR="00B54EC5">
          <w:rPr>
            <w:noProof/>
            <w:lang w:val="en-US"/>
          </w:rPr>
          <w:drawing>
            <wp:inline distT="0" distB="0" distL="0" distR="0" wp14:anchorId="55E7F8E6" wp14:editId="673EA66C">
              <wp:extent cx="1932305" cy="3231560"/>
              <wp:effectExtent l="0" t="0" r="0" b="0"/>
              <wp:docPr id="1637942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1941775" cy="3247397"/>
                      </a:xfrm>
                      <a:prstGeom prst="rect">
                        <a:avLst/>
                      </a:prstGeom>
                    </pic:spPr>
                  </pic:pic>
                </a:graphicData>
              </a:graphic>
            </wp:inline>
          </w:drawing>
        </w:r>
        <w:r w:rsidR="00B54EC5">
          <w:rPr>
            <w:noProof/>
            <w:lang w:val="en-US"/>
          </w:rPr>
          <w:drawing>
            <wp:inline distT="0" distB="0" distL="0" distR="0" wp14:anchorId="6BCC39E0" wp14:editId="58572DE8">
              <wp:extent cx="1939925" cy="3220667"/>
              <wp:effectExtent l="0" t="0" r="0" b="5715"/>
              <wp:docPr id="1825959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1949968" cy="3237341"/>
                      </a:xfrm>
                      <a:prstGeom prst="rect">
                        <a:avLst/>
                      </a:prstGeom>
                    </pic:spPr>
                  </pic:pic>
                </a:graphicData>
              </a:graphic>
            </wp:inline>
          </w:drawing>
        </w:r>
        <w:r w:rsidR="00B54EC5">
          <w:t xml:space="preserve">                                                                                </w:t>
        </w:r>
      </w:ins>
      <w:ins w:id="927" w:author="周 媛媛" w:date="2018-05-05T15:32:00Z">
        <w:r>
          <w:t xml:space="preserve">        </w:t>
        </w:r>
      </w:ins>
      <w:ins w:id="928" w:author="Yuanyuan Zhou" w:date="2018-05-05T02:08:00Z">
        <w:del w:id="929" w:author="周 媛媛" w:date="2018-05-05T15:32:00Z">
          <w:r w:rsidR="00B54EC5" w:rsidRPr="00AF3943" w:rsidDel="00AF3943">
            <w:rPr>
              <w:sz w:val="20"/>
              <w:szCs w:val="20"/>
              <w:rPrChange w:id="930" w:author="周 媛媛" w:date="2018-05-05T15:31:00Z">
                <w:rPr/>
              </w:rPrChange>
            </w:rPr>
            <w:delText xml:space="preserve">Figure </w:delText>
          </w:r>
          <w:r w:rsidR="00B54EC5" w:rsidRPr="00AF3943" w:rsidDel="00AF3943">
            <w:rPr>
              <w:sz w:val="20"/>
              <w:szCs w:val="20"/>
              <w:rPrChange w:id="931" w:author="周 媛媛" w:date="2018-05-05T15:32:00Z">
                <w:rPr/>
              </w:rPrChange>
            </w:rPr>
            <w:delText>10</w:delText>
          </w:r>
        </w:del>
      </w:ins>
      <w:ins w:id="932" w:author="周 媛媛" w:date="2018-05-05T15:32:00Z">
        <w:r>
          <w:rPr>
            <w:sz w:val="20"/>
            <w:szCs w:val="20"/>
          </w:rPr>
          <w:t xml:space="preserve"> </w:t>
        </w:r>
      </w:ins>
      <w:ins w:id="933" w:author="Yuanyuan Zhou" w:date="2018-05-05T02:08:00Z">
        <w:del w:id="934" w:author="周 媛媛" w:date="2018-05-05T15:41:00Z">
          <w:r w:rsidR="00B54EC5" w:rsidRPr="00AF3943" w:rsidDel="00AF3943">
            <w:rPr>
              <w:sz w:val="20"/>
              <w:szCs w:val="20"/>
              <w:rPrChange w:id="935" w:author="周 媛媛" w:date="2018-05-05T15:32:00Z">
                <w:rPr/>
              </w:rPrChange>
            </w:rPr>
            <w:delText xml:space="preserve">  </w:delText>
          </w:r>
        </w:del>
      </w:ins>
    </w:p>
    <w:p w14:paraId="10F55968" w14:textId="2620EE05" w:rsidR="44C6B431" w:rsidRPr="00AF3943" w:rsidRDefault="00AF3943" w:rsidP="00AF3943">
      <w:pPr>
        <w:ind w:firstLine="3720"/>
        <w:jc w:val="both"/>
        <w:rPr>
          <w:ins w:id="936" w:author="周 媛媛" w:date="2018-05-05T15:42:00Z"/>
          <w:sz w:val="20"/>
          <w:szCs w:val="20"/>
          <w:lang w:val="en-US"/>
          <w:rPrChange w:id="937" w:author="周 媛媛" w:date="2018-05-05T15:42:00Z">
            <w:rPr>
              <w:ins w:id="938" w:author="周 媛媛" w:date="2018-05-05T15:42:00Z"/>
              <w:lang w:val="en-US"/>
            </w:rPr>
          </w:rPrChange>
        </w:rPr>
        <w:pPrChange w:id="939" w:author="周 媛媛" w:date="2018-05-05T15:42:00Z">
          <w:pPr>
            <w:jc w:val="both"/>
          </w:pPr>
        </w:pPrChange>
      </w:pPr>
      <w:ins w:id="940" w:author="周 媛媛" w:date="2018-05-05T15:42:00Z">
        <w:r>
          <w:t xml:space="preserve">   </w:t>
        </w:r>
      </w:ins>
      <w:ins w:id="941" w:author="Yuanyuan Zhou" w:date="2018-05-05T02:08:00Z">
        <w:del w:id="942" w:author="周 媛媛" w:date="2018-05-05T15:42:00Z">
          <w:r w:rsidR="00B54EC5" w:rsidRPr="00AF3943" w:rsidDel="00AF3943">
            <w:rPr>
              <w:sz w:val="20"/>
              <w:szCs w:val="20"/>
              <w:rPrChange w:id="943" w:author="周 媛媛" w:date="2018-05-05T15:42:00Z">
                <w:rPr/>
              </w:rPrChange>
            </w:rPr>
            <w:delText xml:space="preserve">                         </w:delText>
          </w:r>
        </w:del>
      </w:ins>
      <w:ins w:id="944" w:author="周 媛媛" w:date="2018-05-05T15:42:00Z">
        <w:r w:rsidRPr="00AF3943">
          <w:rPr>
            <w:sz w:val="20"/>
            <w:szCs w:val="20"/>
            <w:lang w:val="en-US"/>
            <w:rPrChange w:id="945" w:author="周 媛媛" w:date="2018-05-05T15:42:00Z">
              <w:rPr>
                <w:lang w:val="en-US"/>
              </w:rPr>
            </w:rPrChange>
          </w:rPr>
          <w:t>Figure 10</w:t>
        </w:r>
      </w:ins>
    </w:p>
    <w:p w14:paraId="5D64F97D" w14:textId="77777777" w:rsidR="00AF3943" w:rsidRDefault="00AF3943" w:rsidP="00AF3943">
      <w:pPr>
        <w:ind w:firstLine="3720"/>
        <w:jc w:val="both"/>
        <w:rPr>
          <w:ins w:id="946" w:author="周 媛媛" w:date="2018-05-05T15:42:00Z"/>
          <w:lang w:val="en-US"/>
        </w:rPr>
        <w:pPrChange w:id="947" w:author="周 媛媛" w:date="2018-05-05T15:42:00Z">
          <w:pPr>
            <w:jc w:val="both"/>
          </w:pPr>
        </w:pPrChange>
      </w:pPr>
    </w:p>
    <w:p w14:paraId="743C7CB6" w14:textId="77777777" w:rsidR="00AF3943" w:rsidRDefault="00AF3943" w:rsidP="00AF3943">
      <w:pPr>
        <w:ind w:firstLine="3720"/>
        <w:jc w:val="both"/>
        <w:rPr>
          <w:ins w:id="948" w:author="周 媛媛" w:date="2018-05-05T15:42:00Z"/>
          <w:lang w:val="en-US"/>
        </w:rPr>
        <w:pPrChange w:id="949" w:author="周 媛媛" w:date="2018-05-05T15:42:00Z">
          <w:pPr>
            <w:jc w:val="both"/>
          </w:pPr>
        </w:pPrChange>
      </w:pPr>
    </w:p>
    <w:p w14:paraId="085CA4C9" w14:textId="77777777" w:rsidR="00AF3943" w:rsidRPr="00AF3943" w:rsidRDefault="00AF3943" w:rsidP="00AF3943">
      <w:pPr>
        <w:ind w:firstLine="3720"/>
        <w:jc w:val="both"/>
        <w:rPr>
          <w:ins w:id="950" w:author="Yuanyuan Zhou" w:date="2018-05-05T00:00:00Z"/>
          <w:lang w:val="en-US"/>
          <w:rPrChange w:id="951" w:author="周 媛媛" w:date="2018-05-05T15:42:00Z">
            <w:rPr>
              <w:ins w:id="952" w:author="Yuanyuan Zhou" w:date="2018-05-05T00:00:00Z"/>
              <w:rFonts w:hint="eastAsia"/>
            </w:rPr>
          </w:rPrChange>
        </w:rPr>
        <w:pPrChange w:id="953" w:author="周 媛媛" w:date="2018-05-05T15:42:00Z">
          <w:pPr>
            <w:jc w:val="both"/>
          </w:pPr>
        </w:pPrChange>
      </w:pPr>
    </w:p>
    <w:p w14:paraId="60A48AAC" w14:textId="7B4217D8" w:rsidR="2672E1C0" w:rsidRPr="00AF3943" w:rsidRDefault="00B54EC5">
      <w:pPr>
        <w:jc w:val="both"/>
        <w:rPr>
          <w:ins w:id="954" w:author="Yuanyuan Zhou" w:date="2018-05-05T00:00:00Z"/>
          <w:sz w:val="24"/>
          <w:szCs w:val="24"/>
          <w:rPrChange w:id="955" w:author="周 媛媛" w:date="2018-05-05T15:32:00Z">
            <w:rPr>
              <w:ins w:id="956" w:author="Yuanyuan Zhou" w:date="2018-05-05T00:00:00Z"/>
            </w:rPr>
          </w:rPrChange>
        </w:rPr>
        <w:pPrChange w:id="957" w:author="Yuanyuan Zhou" w:date="2018-05-05T01:56:00Z">
          <w:pPr/>
        </w:pPrChange>
      </w:pPr>
      <w:ins w:id="958" w:author="Yuanyuan Zhou" w:date="2018-05-05T02:12:00Z">
        <w:r w:rsidRPr="00AF3943">
          <w:rPr>
            <w:sz w:val="24"/>
            <w:szCs w:val="24"/>
            <w:rPrChange w:id="959" w:author="周 媛媛" w:date="2018-05-05T15:32:00Z">
              <w:rPr/>
            </w:rPrChange>
          </w:rPr>
          <w:t>When users click "Group " icon in Friends page(Figure</w:t>
        </w:r>
      </w:ins>
      <w:ins w:id="960" w:author="Yuanyuan Zhou" w:date="2018-05-05T02:13:00Z">
        <w:r w:rsidRPr="00AF3943">
          <w:rPr>
            <w:sz w:val="24"/>
            <w:szCs w:val="24"/>
            <w:rPrChange w:id="961" w:author="周 媛媛" w:date="2018-05-05T15:32:00Z">
              <w:rPr/>
            </w:rPrChange>
          </w:rPr>
          <w:t xml:space="preserve"> 8), users' </w:t>
        </w:r>
      </w:ins>
      <w:ins w:id="962" w:author="Yuanyuan Zhou" w:date="2018-05-05T02:14:00Z">
        <w:r w:rsidRPr="00AF3943">
          <w:rPr>
            <w:sz w:val="24"/>
            <w:szCs w:val="24"/>
            <w:rPrChange w:id="963" w:author="周 媛媛" w:date="2018-05-05T15:32:00Z">
              <w:rPr/>
            </w:rPrChange>
          </w:rPr>
          <w:t>groups will display like Figure 10. Users can c</w:t>
        </w:r>
      </w:ins>
      <w:ins w:id="964" w:author="Yuanyuan Zhou" w:date="2018-05-05T02:15:00Z">
        <w:r w:rsidRPr="00AF3943">
          <w:rPr>
            <w:sz w:val="24"/>
            <w:szCs w:val="24"/>
            <w:rPrChange w:id="965" w:author="周 媛媛" w:date="2018-05-05T15:32:00Z">
              <w:rPr/>
            </w:rPrChange>
          </w:rPr>
          <w:t>li</w:t>
        </w:r>
      </w:ins>
      <w:ins w:id="966" w:author="Guest User" w:date="2018-05-05T04:37:00Z">
        <w:r w:rsidRPr="00AF3943">
          <w:rPr>
            <w:sz w:val="24"/>
            <w:szCs w:val="24"/>
            <w:rPrChange w:id="967" w:author="周 媛媛" w:date="2018-05-05T15:32:00Z">
              <w:rPr/>
            </w:rPrChange>
          </w:rPr>
          <w:t>c</w:t>
        </w:r>
      </w:ins>
      <w:ins w:id="968" w:author="Yuanyuan Zhou" w:date="2018-05-05T02:15:00Z">
        <w:r w:rsidRPr="00AF3943">
          <w:rPr>
            <w:sz w:val="24"/>
            <w:szCs w:val="24"/>
            <w:rPrChange w:id="969" w:author="周 媛媛" w:date="2018-05-05T15:32:00Z">
              <w:rPr/>
            </w:rPrChange>
          </w:rPr>
          <w:t>k each group and it will</w:t>
        </w:r>
      </w:ins>
      <w:ins w:id="970" w:author="Guest User" w:date="2018-05-05T04:37:00Z">
        <w:r w:rsidRPr="00AF3943">
          <w:rPr>
            <w:sz w:val="24"/>
            <w:szCs w:val="24"/>
            <w:rPrChange w:id="971" w:author="周 媛媛" w:date="2018-05-05T15:32:00Z">
              <w:rPr/>
            </w:rPrChange>
          </w:rPr>
          <w:t xml:space="preserve"> </w:t>
        </w:r>
      </w:ins>
      <w:ins w:id="972" w:author="Yuanyuan Zhou" w:date="2018-05-05T02:15:00Z">
        <w:r w:rsidRPr="00AF3943">
          <w:rPr>
            <w:sz w:val="24"/>
            <w:szCs w:val="24"/>
            <w:rPrChange w:id="973" w:author="周 媛媛" w:date="2018-05-05T15:32:00Z">
              <w:rPr/>
            </w:rPrChange>
          </w:rPr>
          <w:t>display members of the group, in this page, users can also add new members from their friends, and they can have group chat within the group. Users can also add new groups, just like the last picture of Figure10.</w:t>
        </w:r>
      </w:ins>
    </w:p>
    <w:p w14:paraId="2B201EEB" w14:textId="0CBF36B2" w:rsidR="2672E1C0" w:rsidRPr="00AF3943" w:rsidRDefault="2672E1C0">
      <w:pPr>
        <w:jc w:val="both"/>
        <w:rPr>
          <w:ins w:id="974" w:author="Yuanyuan Zhou" w:date="2018-05-05T00:00:00Z"/>
          <w:sz w:val="24"/>
          <w:szCs w:val="24"/>
          <w:rPrChange w:id="975" w:author="周 媛媛" w:date="2018-05-05T15:32:00Z">
            <w:rPr>
              <w:ins w:id="976" w:author="Yuanyuan Zhou" w:date="2018-05-05T00:00:00Z"/>
            </w:rPr>
          </w:rPrChange>
        </w:rPr>
        <w:pPrChange w:id="977" w:author="Yuanyuan Zhou" w:date="2018-05-05T01:56:00Z">
          <w:pPr/>
        </w:pPrChange>
      </w:pPr>
    </w:p>
    <w:p w14:paraId="72BD9471" w14:textId="4CBC4DAA" w:rsidR="1A6C889C" w:rsidRDefault="00B54EC5">
      <w:pPr>
        <w:jc w:val="both"/>
        <w:rPr>
          <w:ins w:id="978" w:author="Yuanyuan Zhou" w:date="2018-05-05T00:00:00Z"/>
        </w:rPr>
        <w:pPrChange w:id="979" w:author="Yuanyuan Zhou" w:date="2018-05-05T02:25:00Z">
          <w:pPr/>
        </w:pPrChange>
      </w:pPr>
      <w:ins w:id="980" w:author="Yuanyuan Zhou" w:date="2018-05-05T02:15:00Z">
        <w:r>
          <w:lastRenderedPageBreak/>
          <w:t xml:space="preserve">                        </w:t>
        </w:r>
        <w:r>
          <w:rPr>
            <w:noProof/>
            <w:lang w:val="en-US"/>
          </w:rPr>
          <w:drawing>
            <wp:inline distT="0" distB="0" distL="0" distR="0" wp14:anchorId="3DA2512A" wp14:editId="7B3E9CC2">
              <wp:extent cx="2238375" cy="3850968"/>
              <wp:effectExtent l="0" t="0" r="0" b="0"/>
              <wp:docPr id="1991755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2238375" cy="3850968"/>
                      </a:xfrm>
                      <a:prstGeom prst="rect">
                        <a:avLst/>
                      </a:prstGeom>
                    </pic:spPr>
                  </pic:pic>
                </a:graphicData>
              </a:graphic>
            </wp:inline>
          </w:drawing>
        </w:r>
        <w:r>
          <w:rPr>
            <w:noProof/>
            <w:lang w:val="en-US"/>
          </w:rPr>
          <w:drawing>
            <wp:inline distT="0" distB="0" distL="0" distR="0" wp14:anchorId="77411C23" wp14:editId="0F27739A">
              <wp:extent cx="2238375" cy="3850968"/>
              <wp:effectExtent l="0" t="0" r="0" b="0"/>
              <wp:docPr id="5613459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2238375" cy="3850968"/>
                      </a:xfrm>
                      <a:prstGeom prst="rect">
                        <a:avLst/>
                      </a:prstGeom>
                    </pic:spPr>
                  </pic:pic>
                </a:graphicData>
              </a:graphic>
            </wp:inline>
          </w:drawing>
        </w:r>
      </w:ins>
    </w:p>
    <w:p w14:paraId="14459B25" w14:textId="0E8940FF" w:rsidR="1A6C889C" w:rsidRDefault="00B54EC5">
      <w:pPr>
        <w:jc w:val="both"/>
        <w:rPr>
          <w:ins w:id="981" w:author="周 媛媛" w:date="2018-05-05T15:33:00Z"/>
          <w:sz w:val="20"/>
          <w:szCs w:val="20"/>
        </w:rPr>
        <w:pPrChange w:id="982" w:author="Yuanyuan Zhou" w:date="2018-05-05T02:25:00Z">
          <w:pPr/>
        </w:pPrChange>
      </w:pPr>
      <w:ins w:id="983" w:author="Yuanyuan Zhou" w:date="2018-05-05T02:15:00Z">
        <w:r>
          <w:t xml:space="preserve">                                                                  </w:t>
        </w:r>
        <w:r w:rsidRPr="00AF3943">
          <w:rPr>
            <w:sz w:val="20"/>
            <w:szCs w:val="20"/>
            <w:rPrChange w:id="984" w:author="周 媛媛" w:date="2018-05-05T15:33:00Z">
              <w:rPr/>
            </w:rPrChange>
          </w:rPr>
          <w:t>Figure 11</w:t>
        </w:r>
      </w:ins>
    </w:p>
    <w:p w14:paraId="03183078" w14:textId="77777777" w:rsidR="00AF3943" w:rsidRDefault="00AF3943">
      <w:pPr>
        <w:jc w:val="both"/>
        <w:rPr>
          <w:ins w:id="985" w:author="周 媛媛" w:date="2018-05-05T15:33:00Z"/>
          <w:sz w:val="20"/>
          <w:szCs w:val="20"/>
        </w:rPr>
        <w:pPrChange w:id="986" w:author="Yuanyuan Zhou" w:date="2018-05-05T02:25:00Z">
          <w:pPr/>
        </w:pPrChange>
      </w:pPr>
    </w:p>
    <w:p w14:paraId="671F9B2A" w14:textId="77777777" w:rsidR="00AF3943" w:rsidRPr="00AF3943" w:rsidRDefault="00AF3943">
      <w:pPr>
        <w:jc w:val="both"/>
        <w:rPr>
          <w:ins w:id="987" w:author="Yuanyuan Zhou" w:date="2018-05-05T00:00:00Z"/>
          <w:sz w:val="20"/>
          <w:szCs w:val="20"/>
          <w:rPrChange w:id="988" w:author="周 媛媛" w:date="2018-05-05T15:33:00Z">
            <w:rPr>
              <w:ins w:id="989" w:author="Yuanyuan Zhou" w:date="2018-05-05T00:00:00Z"/>
            </w:rPr>
          </w:rPrChange>
        </w:rPr>
        <w:pPrChange w:id="990" w:author="Yuanyuan Zhou" w:date="2018-05-05T02:25:00Z">
          <w:pPr/>
        </w:pPrChange>
      </w:pPr>
    </w:p>
    <w:p w14:paraId="4CC58C18" w14:textId="6F58DC57" w:rsidR="1A6C889C" w:rsidRPr="00AF3943" w:rsidRDefault="00B54EC5">
      <w:pPr>
        <w:jc w:val="both"/>
        <w:rPr>
          <w:ins w:id="991" w:author="Yuanyuan Zhou" w:date="2018-05-05T00:00:00Z"/>
          <w:sz w:val="24"/>
          <w:szCs w:val="24"/>
          <w:rPrChange w:id="992" w:author="周 媛媛" w:date="2018-05-05T15:33:00Z">
            <w:rPr>
              <w:ins w:id="993" w:author="Yuanyuan Zhou" w:date="2018-05-05T00:00:00Z"/>
            </w:rPr>
          </w:rPrChange>
        </w:rPr>
        <w:pPrChange w:id="994" w:author="Yuanyuan Zhou" w:date="2018-05-05T02:25:00Z">
          <w:pPr/>
        </w:pPrChange>
      </w:pPr>
      <w:ins w:id="995" w:author="Yuanyuan Zhou" w:date="2018-05-05T02:15:00Z">
        <w:r w:rsidRPr="00AF3943">
          <w:rPr>
            <w:sz w:val="24"/>
            <w:szCs w:val="24"/>
            <w:rPrChange w:id="996" w:author="周 媛媛" w:date="2018-05-05T15:33:00Z">
              <w:rPr/>
            </w:rPrChange>
          </w:rPr>
          <w:t>Users can classify their friends using tags. Li</w:t>
        </w:r>
      </w:ins>
      <w:ins w:id="997" w:author="Yuanyuan Zhou" w:date="2018-05-05T02:37:00Z">
        <w:r w:rsidRPr="00AF3943">
          <w:rPr>
            <w:sz w:val="24"/>
            <w:szCs w:val="24"/>
            <w:rPrChange w:id="998" w:author="周 媛媛" w:date="2018-05-05T15:33:00Z">
              <w:rPr/>
            </w:rPrChange>
          </w:rPr>
          <w:t xml:space="preserve">ke Figure 11, they can have as many tags as they like. Then users can post new games to some specific tags of </w:t>
        </w:r>
      </w:ins>
      <w:ins w:id="999" w:author="Yuanyuan Zhou" w:date="2018-05-05T02:38:00Z">
        <w:r w:rsidRPr="00AF3943">
          <w:rPr>
            <w:sz w:val="24"/>
            <w:szCs w:val="24"/>
            <w:rPrChange w:id="1000" w:author="周 媛媛" w:date="2018-05-05T15:33:00Z">
              <w:rPr/>
            </w:rPrChange>
          </w:rPr>
          <w:t>friends. Also, one particular friend can have m</w:t>
        </w:r>
      </w:ins>
      <w:ins w:id="1001" w:author="Guest User" w:date="2018-05-05T18:20:00Z">
        <w:r w:rsidRPr="00AF3943">
          <w:rPr>
            <w:sz w:val="24"/>
            <w:szCs w:val="24"/>
            <w:rPrChange w:id="1002" w:author="周 媛媛" w:date="2018-05-05T15:33:00Z">
              <w:rPr/>
            </w:rPrChange>
          </w:rPr>
          <w:t>ultiple</w:t>
        </w:r>
      </w:ins>
      <w:ins w:id="1003" w:author="Yuanyuan Zhou" w:date="2018-05-05T02:38:00Z">
        <w:del w:id="1004" w:author="Guest User" w:date="2018-05-05T18:20:00Z">
          <w:r w:rsidRPr="00AF3943">
            <w:rPr>
              <w:sz w:val="24"/>
              <w:szCs w:val="24"/>
              <w:rPrChange w:id="1005" w:author="周 媛媛" w:date="2018-05-05T15:33:00Z">
                <w:rPr/>
              </w:rPrChange>
            </w:rPr>
            <w:delText>ore</w:delText>
          </w:r>
        </w:del>
        <w:r w:rsidRPr="00AF3943">
          <w:rPr>
            <w:sz w:val="24"/>
            <w:szCs w:val="24"/>
            <w:rPrChange w:id="1006" w:author="周 媛媛" w:date="2018-05-05T15:33:00Z">
              <w:rPr/>
            </w:rPrChange>
          </w:rPr>
          <w:t xml:space="preserve"> tags. </w:t>
        </w:r>
      </w:ins>
    </w:p>
    <w:p w14:paraId="0C93370D" w14:textId="6F3BE877" w:rsidR="53428B81" w:rsidRDefault="53428B81" w:rsidP="53428B81">
      <w:pPr>
        <w:jc w:val="both"/>
        <w:rPr>
          <w:ins w:id="1007" w:author="Yuanyuan Zhou" w:date="2018-05-05T02:39:00Z"/>
        </w:rPr>
      </w:pPr>
    </w:p>
    <w:p w14:paraId="70C5987C" w14:textId="6AA7899D" w:rsidR="53428B81" w:rsidRDefault="00B54EC5" w:rsidP="486DE0EC">
      <w:pPr>
        <w:jc w:val="both"/>
        <w:rPr>
          <w:ins w:id="1008" w:author="Yuanyuan Zhou" w:date="2018-05-05T00:00:00Z"/>
        </w:rPr>
      </w:pPr>
      <w:ins w:id="1009" w:author="Yuanyuan Zhou" w:date="2018-05-05T02:39:00Z">
        <w:r>
          <w:lastRenderedPageBreak/>
          <w:t xml:space="preserve">                      </w:t>
        </w:r>
        <w:r>
          <w:rPr>
            <w:noProof/>
            <w:lang w:val="en-US"/>
          </w:rPr>
          <w:drawing>
            <wp:inline distT="0" distB="0" distL="0" distR="0" wp14:anchorId="2A7963B1" wp14:editId="5D43289E">
              <wp:extent cx="2095500" cy="3605161"/>
              <wp:effectExtent l="0" t="0" r="0" b="0"/>
              <wp:docPr id="10294531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2095500" cy="3605161"/>
                      </a:xfrm>
                      <a:prstGeom prst="rect">
                        <a:avLst/>
                      </a:prstGeom>
                    </pic:spPr>
                  </pic:pic>
                </a:graphicData>
              </a:graphic>
            </wp:inline>
          </w:drawing>
        </w:r>
        <w:r>
          <w:t xml:space="preserve">   </w:t>
        </w:r>
        <w:r>
          <w:rPr>
            <w:noProof/>
            <w:lang w:val="en-US"/>
          </w:rPr>
          <w:drawing>
            <wp:inline distT="0" distB="0" distL="0" distR="0" wp14:anchorId="0429D124" wp14:editId="098EFED2">
              <wp:extent cx="2075685" cy="3596854"/>
              <wp:effectExtent l="0" t="0" r="0" b="0"/>
              <wp:docPr id="1081907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2075685" cy="3596854"/>
                      </a:xfrm>
                      <a:prstGeom prst="rect">
                        <a:avLst/>
                      </a:prstGeom>
                    </pic:spPr>
                  </pic:pic>
                </a:graphicData>
              </a:graphic>
            </wp:inline>
          </w:drawing>
        </w:r>
      </w:ins>
    </w:p>
    <w:p w14:paraId="768E4BCC" w14:textId="1AE46047" w:rsidR="7B8D8849" w:rsidRDefault="00B54EC5" w:rsidP="7B8D8849">
      <w:pPr>
        <w:jc w:val="both"/>
        <w:rPr>
          <w:ins w:id="1010" w:author="周 媛媛" w:date="2018-05-05T15:33:00Z"/>
          <w:sz w:val="20"/>
          <w:szCs w:val="20"/>
        </w:rPr>
      </w:pPr>
      <w:ins w:id="1011" w:author="Yuanyuan Zhou" w:date="2018-05-05T02:41:00Z">
        <w:r>
          <w:t xml:space="preserve">                                                                         </w:t>
        </w:r>
        <w:r w:rsidRPr="00AF3943">
          <w:rPr>
            <w:sz w:val="20"/>
            <w:szCs w:val="20"/>
            <w:rPrChange w:id="1012" w:author="周 媛媛" w:date="2018-05-05T15:33:00Z">
              <w:rPr/>
            </w:rPrChange>
          </w:rPr>
          <w:t>Figure12</w:t>
        </w:r>
      </w:ins>
    </w:p>
    <w:p w14:paraId="4290778B" w14:textId="77777777" w:rsidR="00AF3943" w:rsidRPr="00AF3943" w:rsidRDefault="00AF3943" w:rsidP="7B8D8849">
      <w:pPr>
        <w:jc w:val="both"/>
        <w:rPr>
          <w:ins w:id="1013" w:author="Yuanyuan Zhou" w:date="2018-05-04T00:00:00Z"/>
          <w:sz w:val="20"/>
          <w:szCs w:val="20"/>
          <w:rPrChange w:id="1014" w:author="周 媛媛" w:date="2018-05-05T15:33:00Z">
            <w:rPr>
              <w:ins w:id="1015" w:author="Yuanyuan Zhou" w:date="2018-05-04T00:00:00Z"/>
              <w:sz w:val="18"/>
              <w:szCs w:val="18"/>
            </w:rPr>
          </w:rPrChange>
        </w:rPr>
      </w:pPr>
    </w:p>
    <w:p w14:paraId="1DAF5E94" w14:textId="74082291" w:rsidR="26C09CD5" w:rsidRPr="00AF3943" w:rsidRDefault="00B54EC5" w:rsidP="26C09CD5">
      <w:pPr>
        <w:spacing w:line="360" w:lineRule="auto"/>
        <w:jc w:val="both"/>
        <w:rPr>
          <w:ins w:id="1016" w:author="Yuanyuan Zhou" w:date="2018-05-04T00:00:00Z"/>
          <w:sz w:val="24"/>
          <w:szCs w:val="24"/>
          <w:rPrChange w:id="1017" w:author="周 媛媛" w:date="2018-05-05T15:33:00Z">
            <w:rPr>
              <w:ins w:id="1018" w:author="Yuanyuan Zhou" w:date="2018-05-04T00:00:00Z"/>
            </w:rPr>
          </w:rPrChange>
        </w:rPr>
      </w:pPr>
      <w:ins w:id="1019" w:author="Guest User" w:date="2018-05-05T18:22:00Z">
        <w:r w:rsidRPr="00AF3943">
          <w:rPr>
            <w:sz w:val="24"/>
            <w:szCs w:val="24"/>
            <w:rPrChange w:id="1020" w:author="周 媛媛" w:date="2018-05-05T15:33:00Z">
              <w:rPr/>
            </w:rPrChange>
          </w:rPr>
          <w:t xml:space="preserve">We added the Chat functionality so that our user would not need to switch to some other application when they want to discuss about upcoming games. </w:t>
        </w:r>
      </w:ins>
      <w:ins w:id="1021" w:author="Yuanyuan Zhou" w:date="2018-05-05T02:44:00Z">
        <w:r w:rsidRPr="00AF3943">
          <w:rPr>
            <w:sz w:val="24"/>
            <w:szCs w:val="24"/>
            <w:rPrChange w:id="1022" w:author="周 媛媛" w:date="2018-05-05T15:33:00Z">
              <w:rPr/>
            </w:rPrChange>
          </w:rPr>
          <w:t xml:space="preserve">The "Chat " icon can show the </w:t>
        </w:r>
      </w:ins>
      <w:ins w:id="1023" w:author="Yuanyuan Zhou" w:date="2018-05-05T02:46:00Z">
        <w:r w:rsidRPr="00AF3943">
          <w:rPr>
            <w:sz w:val="24"/>
            <w:szCs w:val="24"/>
            <w:rPrChange w:id="1024" w:author="周 媛媛" w:date="2018-05-05T15:33:00Z">
              <w:rPr/>
            </w:rPrChange>
          </w:rPr>
          <w:t xml:space="preserve">chat history between users and their friends, and users can also choose one of their friends to start chatting. It's convenient for users to discuss games with their friends.  </w:t>
        </w:r>
      </w:ins>
    </w:p>
    <w:p w14:paraId="579D578D" w14:textId="6A8F4DB8" w:rsidR="26C09CD5" w:rsidRDefault="26C09CD5" w:rsidP="26C09CD5">
      <w:pPr>
        <w:spacing w:line="360" w:lineRule="auto"/>
        <w:jc w:val="both"/>
        <w:rPr>
          <w:ins w:id="1025" w:author="Yuanyuan Zhou" w:date="2018-05-05T02:47:00Z"/>
        </w:rPr>
      </w:pPr>
    </w:p>
    <w:p w14:paraId="2851DA79" w14:textId="6A8F4DB8" w:rsidR="5968E9B7" w:rsidRDefault="5968E9B7" w:rsidP="5968E9B7">
      <w:pPr>
        <w:spacing w:line="360" w:lineRule="auto"/>
        <w:jc w:val="both"/>
        <w:rPr>
          <w:ins w:id="1026" w:author="Yuanyuan Zhou" w:date="2018-05-05T02:47:00Z"/>
        </w:rPr>
      </w:pPr>
    </w:p>
    <w:p w14:paraId="1D24C6D4" w14:textId="6A8F4DB8" w:rsidR="5968E9B7" w:rsidRPr="00AF3943" w:rsidRDefault="00B54EC5" w:rsidP="5968E9B7">
      <w:pPr>
        <w:spacing w:line="360" w:lineRule="auto"/>
        <w:jc w:val="both"/>
        <w:rPr>
          <w:ins w:id="1027" w:author="Yuanyuan Zhou" w:date="2018-05-05T00:00:00Z"/>
          <w:b/>
          <w:sz w:val="24"/>
          <w:szCs w:val="24"/>
          <w:rPrChange w:id="1028" w:author="周 媛媛" w:date="2018-05-05T15:34:00Z">
            <w:rPr>
              <w:ins w:id="1029" w:author="Yuanyuan Zhou" w:date="2018-05-05T00:00:00Z"/>
            </w:rPr>
          </w:rPrChange>
        </w:rPr>
      </w:pPr>
      <w:ins w:id="1030" w:author="Yuanyuan Zhou" w:date="2018-05-05T02:47:00Z">
        <w:r w:rsidRPr="00AF3943">
          <w:rPr>
            <w:b/>
            <w:sz w:val="24"/>
            <w:szCs w:val="24"/>
            <w:rPrChange w:id="1031" w:author="周 媛媛" w:date="2018-05-05T15:34:00Z">
              <w:rPr/>
            </w:rPrChange>
          </w:rPr>
          <w:t>Log out</w:t>
        </w:r>
      </w:ins>
    </w:p>
    <w:p w14:paraId="3F8CA60F" w14:textId="1FF714D0" w:rsidR="5968E9B7" w:rsidRPr="00AF3943" w:rsidRDefault="5968E9B7" w:rsidP="5968E9B7">
      <w:pPr>
        <w:spacing w:line="360" w:lineRule="auto"/>
        <w:jc w:val="both"/>
        <w:rPr>
          <w:ins w:id="1032" w:author="Yuanyuan Zhou" w:date="2018-05-05T02:47:00Z"/>
          <w:sz w:val="24"/>
          <w:szCs w:val="24"/>
          <w:rPrChange w:id="1033" w:author="周 媛媛" w:date="2018-05-05T15:34:00Z">
            <w:rPr>
              <w:ins w:id="1034" w:author="Yuanyuan Zhou" w:date="2018-05-05T02:47:00Z"/>
            </w:rPr>
          </w:rPrChange>
        </w:rPr>
      </w:pPr>
    </w:p>
    <w:p w14:paraId="529A8F08" w14:textId="32D63A94" w:rsidR="5968E9B7" w:rsidRPr="00AF3943" w:rsidRDefault="00B54EC5" w:rsidP="5968E9B7">
      <w:pPr>
        <w:spacing w:line="360" w:lineRule="auto"/>
        <w:jc w:val="both"/>
        <w:rPr>
          <w:ins w:id="1035" w:author="Yuanyuan Zhou" w:date="2018-05-04T00:00:00Z"/>
          <w:sz w:val="24"/>
          <w:szCs w:val="24"/>
          <w:rPrChange w:id="1036" w:author="周 媛媛" w:date="2018-05-05T15:34:00Z">
            <w:rPr>
              <w:ins w:id="1037" w:author="Yuanyuan Zhou" w:date="2018-05-04T00:00:00Z"/>
            </w:rPr>
          </w:rPrChange>
        </w:rPr>
      </w:pPr>
      <w:ins w:id="1038" w:author="Yuanyuan Zhou" w:date="2018-05-05T02:47:00Z">
        <w:r w:rsidRPr="00AF3943">
          <w:rPr>
            <w:sz w:val="24"/>
            <w:szCs w:val="24"/>
            <w:rPrChange w:id="1039" w:author="周 媛媛" w:date="2018-05-05T15:34:00Z">
              <w:rPr/>
            </w:rPrChange>
          </w:rPr>
          <w:t>When user</w:t>
        </w:r>
      </w:ins>
      <w:ins w:id="1040" w:author="Yuanyuan Zhou" w:date="2018-05-05T02:48:00Z">
        <w:r w:rsidRPr="00AF3943">
          <w:rPr>
            <w:sz w:val="24"/>
            <w:szCs w:val="24"/>
            <w:rPrChange w:id="1041" w:author="周 媛媛" w:date="2018-05-05T15:34:00Z">
              <w:rPr/>
            </w:rPrChange>
          </w:rPr>
          <w:t xml:space="preserve">s click log out button, users will go back to welcome page. </w:t>
        </w:r>
      </w:ins>
    </w:p>
    <w:p w14:paraId="56678206" w14:textId="6419F685" w:rsidR="26C09CD5" w:rsidRDefault="26C09CD5" w:rsidP="26C09CD5">
      <w:pPr>
        <w:spacing w:line="360" w:lineRule="auto"/>
        <w:jc w:val="both"/>
        <w:rPr>
          <w:ins w:id="1042" w:author="Yuanyuan Zhou" w:date="2018-05-04T17:34:00Z"/>
        </w:rPr>
      </w:pPr>
    </w:p>
    <w:p w14:paraId="12BED2AF" w14:textId="6419F685" w:rsidR="26C09CD5" w:rsidRDefault="26C09CD5" w:rsidP="26C09CD5">
      <w:pPr>
        <w:spacing w:line="360" w:lineRule="auto"/>
        <w:jc w:val="both"/>
        <w:rPr>
          <w:ins w:id="1043" w:author="Yuanyuan Zhou" w:date="2018-05-04T17:34:00Z"/>
        </w:rPr>
      </w:pPr>
    </w:p>
    <w:p w14:paraId="1C96A3CF" w14:textId="6419F685" w:rsidR="26C09CD5" w:rsidRDefault="26C09CD5" w:rsidP="26C09CD5">
      <w:pPr>
        <w:spacing w:line="360" w:lineRule="auto"/>
        <w:jc w:val="both"/>
        <w:rPr>
          <w:ins w:id="1044" w:author="Yuanyuan Zhou" w:date="2018-05-04T17:34:00Z"/>
        </w:rPr>
      </w:pPr>
    </w:p>
    <w:p w14:paraId="5CECD8FD" w14:textId="6419F685" w:rsidR="26C09CD5" w:rsidRDefault="26C09CD5" w:rsidP="26C09CD5">
      <w:pPr>
        <w:spacing w:line="360" w:lineRule="auto"/>
        <w:jc w:val="both"/>
        <w:rPr>
          <w:ins w:id="1045" w:author="Yuanyuan Zhou" w:date="2018-05-04T17:34:00Z"/>
        </w:rPr>
      </w:pPr>
    </w:p>
    <w:p w14:paraId="1F045C17" w14:textId="6419F685" w:rsidR="26C09CD5" w:rsidRDefault="26C09CD5" w:rsidP="26C09CD5">
      <w:pPr>
        <w:spacing w:line="360" w:lineRule="auto"/>
        <w:jc w:val="both"/>
        <w:rPr>
          <w:ins w:id="1046" w:author="Yuanyuan Zhou" w:date="2018-05-04T17:34:00Z"/>
        </w:rPr>
      </w:pPr>
    </w:p>
    <w:p w14:paraId="6B86A75D" w14:textId="6419F685" w:rsidR="26C09CD5" w:rsidRDefault="26C09CD5" w:rsidP="26C09CD5">
      <w:pPr>
        <w:spacing w:line="360" w:lineRule="auto"/>
        <w:jc w:val="both"/>
        <w:rPr>
          <w:ins w:id="1047" w:author="Yuanyuan Zhou" w:date="2018-05-04T17:34:00Z"/>
        </w:rPr>
      </w:pPr>
    </w:p>
    <w:p w14:paraId="37D60EC7" w14:textId="6419F685" w:rsidR="26C09CD5" w:rsidDel="00AF3943" w:rsidRDefault="26C09CD5" w:rsidP="26C09CD5">
      <w:pPr>
        <w:spacing w:line="360" w:lineRule="auto"/>
        <w:jc w:val="both"/>
        <w:rPr>
          <w:ins w:id="1048" w:author="Yuanyuan Zhou" w:date="2018-05-04T17:34:00Z"/>
          <w:del w:id="1049" w:author="周 媛媛" w:date="2018-05-05T15:34:00Z"/>
          <w:rFonts w:hint="eastAsia"/>
        </w:rPr>
      </w:pPr>
    </w:p>
    <w:p w14:paraId="2593F6CA" w14:textId="752345CA" w:rsidR="26C09CD5" w:rsidDel="00AF3943" w:rsidRDefault="26C09CD5" w:rsidP="26C09CD5">
      <w:pPr>
        <w:spacing w:line="360" w:lineRule="auto"/>
        <w:jc w:val="both"/>
        <w:rPr>
          <w:ins w:id="1050" w:author="Yuanyuan Zhou" w:date="2018-05-04T17:34:00Z"/>
          <w:del w:id="1051" w:author="周 媛媛" w:date="2018-05-05T15:34:00Z"/>
        </w:rPr>
      </w:pPr>
    </w:p>
    <w:p w14:paraId="2273223B" w14:textId="752345CA" w:rsidR="26C09CD5" w:rsidDel="00AF3943" w:rsidRDefault="26C09CD5" w:rsidP="26C09CD5">
      <w:pPr>
        <w:spacing w:line="360" w:lineRule="auto"/>
        <w:jc w:val="both"/>
        <w:rPr>
          <w:ins w:id="1052" w:author="Yuanyuan Zhou" w:date="2018-05-04T17:34:00Z"/>
          <w:del w:id="1053" w:author="周 媛媛" w:date="2018-05-05T15:34:00Z"/>
        </w:rPr>
      </w:pPr>
    </w:p>
    <w:p w14:paraId="32DC3848" w14:textId="752345CA" w:rsidR="26C09CD5" w:rsidDel="00AF3943" w:rsidRDefault="26C09CD5" w:rsidP="26C09CD5">
      <w:pPr>
        <w:spacing w:line="360" w:lineRule="auto"/>
        <w:jc w:val="both"/>
        <w:rPr>
          <w:ins w:id="1054" w:author="Yuanyuan Zhou" w:date="2018-05-04T17:34:00Z"/>
          <w:del w:id="1055" w:author="周 媛媛" w:date="2018-05-05T15:34:00Z"/>
        </w:rPr>
      </w:pPr>
    </w:p>
    <w:p w14:paraId="42A23CF8" w14:textId="752345CA" w:rsidR="26C09CD5" w:rsidDel="00AF3943" w:rsidRDefault="26C09CD5" w:rsidP="26C09CD5">
      <w:pPr>
        <w:spacing w:line="360" w:lineRule="auto"/>
        <w:jc w:val="both"/>
        <w:rPr>
          <w:ins w:id="1056" w:author="Yuanyuan Zhou" w:date="2018-05-04T17:34:00Z"/>
          <w:del w:id="1057" w:author="周 媛媛" w:date="2018-05-05T15:34:00Z"/>
        </w:rPr>
      </w:pPr>
    </w:p>
    <w:p w14:paraId="317EBC6B" w14:textId="752345CA" w:rsidR="26C09CD5" w:rsidDel="00AF3943" w:rsidRDefault="26C09CD5" w:rsidP="26C09CD5">
      <w:pPr>
        <w:spacing w:line="360" w:lineRule="auto"/>
        <w:jc w:val="both"/>
        <w:rPr>
          <w:ins w:id="1058" w:author="Yuanyuan Zhou" w:date="2018-05-04T17:34:00Z"/>
          <w:del w:id="1059" w:author="周 媛媛" w:date="2018-05-05T15:34:00Z"/>
        </w:rPr>
      </w:pPr>
    </w:p>
    <w:p w14:paraId="03210B97" w14:textId="752345CA" w:rsidR="26C09CD5" w:rsidDel="00AF3943" w:rsidRDefault="26C09CD5" w:rsidP="26C09CD5">
      <w:pPr>
        <w:spacing w:line="360" w:lineRule="auto"/>
        <w:jc w:val="both"/>
        <w:rPr>
          <w:ins w:id="1060" w:author="Yuanyuan Zhou" w:date="2018-05-04T17:34:00Z"/>
          <w:del w:id="1061" w:author="周 媛媛" w:date="2018-05-05T15:34:00Z"/>
        </w:rPr>
      </w:pPr>
    </w:p>
    <w:p w14:paraId="7871B650" w14:textId="752345CA" w:rsidR="26C09CD5" w:rsidDel="00AF3943" w:rsidRDefault="26C09CD5" w:rsidP="26C09CD5">
      <w:pPr>
        <w:spacing w:line="360" w:lineRule="auto"/>
        <w:jc w:val="both"/>
        <w:rPr>
          <w:ins w:id="1062" w:author="Yuanyuan Zhou" w:date="2018-05-04T17:34:00Z"/>
          <w:del w:id="1063" w:author="周 媛媛" w:date="2018-05-05T15:34:00Z"/>
        </w:rPr>
      </w:pPr>
    </w:p>
    <w:p w14:paraId="1C074ECB" w14:textId="752345CA" w:rsidR="26C09CD5" w:rsidDel="00AF3943" w:rsidRDefault="26C09CD5" w:rsidP="26C09CD5">
      <w:pPr>
        <w:spacing w:line="360" w:lineRule="auto"/>
        <w:jc w:val="both"/>
        <w:rPr>
          <w:ins w:id="1064" w:author="Yuanyuan Zhou" w:date="2018-05-04T17:34:00Z"/>
          <w:del w:id="1065" w:author="周 媛媛" w:date="2018-05-05T15:34:00Z"/>
        </w:rPr>
      </w:pPr>
    </w:p>
    <w:p w14:paraId="22FAF38F" w14:textId="752345CA" w:rsidR="26C09CD5" w:rsidDel="00AF3943" w:rsidRDefault="26C09CD5" w:rsidP="26C09CD5">
      <w:pPr>
        <w:spacing w:line="360" w:lineRule="auto"/>
        <w:jc w:val="both"/>
        <w:rPr>
          <w:ins w:id="1066" w:author="Yuanyuan Zhou" w:date="2018-05-04T17:34:00Z"/>
          <w:del w:id="1067" w:author="周 媛媛" w:date="2018-05-05T15:34:00Z"/>
        </w:rPr>
      </w:pPr>
    </w:p>
    <w:p w14:paraId="176728B8" w14:textId="752345CA" w:rsidR="26C09CD5" w:rsidDel="00AF3943" w:rsidRDefault="26C09CD5" w:rsidP="26C09CD5">
      <w:pPr>
        <w:spacing w:line="360" w:lineRule="auto"/>
        <w:jc w:val="both"/>
        <w:rPr>
          <w:ins w:id="1068" w:author="Yuanyuan Zhou" w:date="2018-05-04T17:34:00Z"/>
          <w:del w:id="1069" w:author="周 媛媛" w:date="2018-05-05T15:34:00Z"/>
        </w:rPr>
      </w:pPr>
    </w:p>
    <w:p w14:paraId="74A518FA" w14:textId="752345CA" w:rsidR="26C09CD5" w:rsidDel="00AF3943" w:rsidRDefault="26C09CD5" w:rsidP="26C09CD5">
      <w:pPr>
        <w:spacing w:line="360" w:lineRule="auto"/>
        <w:jc w:val="both"/>
        <w:rPr>
          <w:ins w:id="1070" w:author="Yuanyuan Zhou" w:date="2018-05-04T17:34:00Z"/>
          <w:del w:id="1071" w:author="周 媛媛" w:date="2018-05-05T15:34:00Z"/>
        </w:rPr>
      </w:pPr>
    </w:p>
    <w:p w14:paraId="2419059D" w14:textId="752345CA" w:rsidR="26C09CD5" w:rsidDel="00AF3943" w:rsidRDefault="26C09CD5" w:rsidP="26C09CD5">
      <w:pPr>
        <w:spacing w:line="360" w:lineRule="auto"/>
        <w:jc w:val="both"/>
        <w:rPr>
          <w:ins w:id="1072" w:author="Yuanyuan Zhou" w:date="2018-05-04T17:34:00Z"/>
          <w:del w:id="1073" w:author="周 媛媛" w:date="2018-05-05T15:34:00Z"/>
        </w:rPr>
      </w:pPr>
    </w:p>
    <w:p w14:paraId="418EE79B" w14:textId="752345CA" w:rsidR="26C09CD5" w:rsidDel="00AF3943" w:rsidRDefault="26C09CD5" w:rsidP="26C09CD5">
      <w:pPr>
        <w:spacing w:line="360" w:lineRule="auto"/>
        <w:jc w:val="both"/>
        <w:rPr>
          <w:ins w:id="1074" w:author="Yuanyuan Zhou" w:date="2018-05-04T17:34:00Z"/>
          <w:del w:id="1075" w:author="周 媛媛" w:date="2018-05-05T15:34:00Z"/>
        </w:rPr>
      </w:pPr>
    </w:p>
    <w:p w14:paraId="7B870513" w14:textId="752345CA" w:rsidR="26C09CD5" w:rsidDel="00AF3943" w:rsidRDefault="26C09CD5" w:rsidP="26C09CD5">
      <w:pPr>
        <w:spacing w:line="360" w:lineRule="auto"/>
        <w:jc w:val="both"/>
        <w:rPr>
          <w:ins w:id="1076" w:author="Yuanyuan Zhou" w:date="2018-05-04T17:34:00Z"/>
          <w:del w:id="1077" w:author="周 媛媛" w:date="2018-05-05T15:34:00Z"/>
        </w:rPr>
      </w:pPr>
    </w:p>
    <w:p w14:paraId="0E94849A" w14:textId="752345CA" w:rsidR="26C09CD5" w:rsidDel="00AF3943" w:rsidRDefault="26C09CD5" w:rsidP="26C09CD5">
      <w:pPr>
        <w:spacing w:line="360" w:lineRule="auto"/>
        <w:jc w:val="both"/>
        <w:rPr>
          <w:ins w:id="1078" w:author="Yuanyuan Zhou" w:date="2018-05-04T17:34:00Z"/>
          <w:del w:id="1079" w:author="周 媛媛" w:date="2018-05-05T15:34:00Z"/>
        </w:rPr>
      </w:pPr>
    </w:p>
    <w:p w14:paraId="164FC316" w14:textId="752345CA" w:rsidR="26C09CD5" w:rsidDel="00AF3943" w:rsidRDefault="26C09CD5" w:rsidP="26C09CD5">
      <w:pPr>
        <w:spacing w:line="360" w:lineRule="auto"/>
        <w:jc w:val="both"/>
        <w:rPr>
          <w:ins w:id="1080" w:author="Yuanyuan Zhou" w:date="2018-05-04T17:34:00Z"/>
          <w:del w:id="1081" w:author="周 媛媛" w:date="2018-05-05T15:34:00Z"/>
        </w:rPr>
      </w:pPr>
    </w:p>
    <w:p w14:paraId="56AD72A8" w14:textId="752345CA" w:rsidR="26C09CD5" w:rsidDel="00AF3943" w:rsidRDefault="26C09CD5" w:rsidP="26C09CD5">
      <w:pPr>
        <w:spacing w:line="360" w:lineRule="auto"/>
        <w:jc w:val="both"/>
        <w:rPr>
          <w:ins w:id="1082" w:author="Yuanyuan Zhou" w:date="2018-05-04T17:34:00Z"/>
          <w:del w:id="1083" w:author="周 媛媛" w:date="2018-05-05T15:34:00Z"/>
        </w:rPr>
      </w:pPr>
    </w:p>
    <w:p w14:paraId="4A1EEB0F" w14:textId="752345CA" w:rsidR="26C09CD5" w:rsidDel="00AF3943" w:rsidRDefault="26C09CD5" w:rsidP="26C09CD5">
      <w:pPr>
        <w:spacing w:line="360" w:lineRule="auto"/>
        <w:jc w:val="both"/>
        <w:rPr>
          <w:ins w:id="1084" w:author="Yuanyuan Zhou" w:date="2018-05-04T17:34:00Z"/>
          <w:del w:id="1085" w:author="周 媛媛" w:date="2018-05-05T15:34:00Z"/>
        </w:rPr>
      </w:pPr>
    </w:p>
    <w:p w14:paraId="3A70B31F" w14:textId="752345CA" w:rsidR="26C09CD5" w:rsidDel="00AF3943" w:rsidRDefault="26C09CD5" w:rsidP="26C09CD5">
      <w:pPr>
        <w:spacing w:line="360" w:lineRule="auto"/>
        <w:jc w:val="both"/>
        <w:rPr>
          <w:ins w:id="1086" w:author="Yuanyuan Zhou" w:date="2018-05-04T17:34:00Z"/>
          <w:del w:id="1087" w:author="周 媛媛" w:date="2018-05-05T15:34:00Z"/>
        </w:rPr>
      </w:pPr>
    </w:p>
    <w:p w14:paraId="70980E19" w14:textId="752345CA" w:rsidR="26C09CD5" w:rsidDel="00AF3943" w:rsidRDefault="26C09CD5" w:rsidP="26C09CD5">
      <w:pPr>
        <w:spacing w:line="360" w:lineRule="auto"/>
        <w:jc w:val="both"/>
        <w:rPr>
          <w:ins w:id="1088" w:author="Yuanyuan Zhou" w:date="2018-05-04T17:34:00Z"/>
          <w:del w:id="1089" w:author="周 媛媛" w:date="2018-05-05T15:34:00Z"/>
        </w:rPr>
      </w:pPr>
    </w:p>
    <w:p w14:paraId="30F3B731" w14:textId="752345CA" w:rsidR="26C09CD5" w:rsidDel="00AF3943" w:rsidRDefault="26C09CD5" w:rsidP="26C09CD5">
      <w:pPr>
        <w:spacing w:line="360" w:lineRule="auto"/>
        <w:jc w:val="both"/>
        <w:rPr>
          <w:ins w:id="1090" w:author="Yuanyuan Zhou" w:date="2018-05-04T17:34:00Z"/>
          <w:del w:id="1091" w:author="周 媛媛" w:date="2018-05-05T15:34:00Z"/>
        </w:rPr>
      </w:pPr>
    </w:p>
    <w:p w14:paraId="7E9CC91E" w14:textId="752345CA" w:rsidR="26C09CD5" w:rsidDel="00AF3943" w:rsidRDefault="26C09CD5" w:rsidP="26C09CD5">
      <w:pPr>
        <w:spacing w:line="360" w:lineRule="auto"/>
        <w:jc w:val="both"/>
        <w:rPr>
          <w:ins w:id="1092" w:author="Yuanyuan Zhou" w:date="2018-05-04T17:34:00Z"/>
          <w:del w:id="1093" w:author="周 媛媛" w:date="2018-05-05T15:34:00Z"/>
        </w:rPr>
      </w:pPr>
    </w:p>
    <w:p w14:paraId="13C03494" w14:textId="752345CA" w:rsidR="26C09CD5" w:rsidDel="00AF3943" w:rsidRDefault="26C09CD5" w:rsidP="26C09CD5">
      <w:pPr>
        <w:spacing w:line="360" w:lineRule="auto"/>
        <w:jc w:val="both"/>
        <w:rPr>
          <w:ins w:id="1094" w:author="Yuanyuan Zhou" w:date="2018-05-04T17:34:00Z"/>
          <w:del w:id="1095" w:author="周 媛媛" w:date="2018-05-05T15:34:00Z"/>
        </w:rPr>
      </w:pPr>
    </w:p>
    <w:p w14:paraId="6ED9CF04" w14:textId="752345CA" w:rsidR="26C09CD5" w:rsidDel="00AF3943" w:rsidRDefault="26C09CD5" w:rsidP="26C09CD5">
      <w:pPr>
        <w:spacing w:line="360" w:lineRule="auto"/>
        <w:jc w:val="both"/>
        <w:rPr>
          <w:ins w:id="1096" w:author="Yuanyuan Zhou" w:date="2018-05-04T17:34:00Z"/>
          <w:del w:id="1097" w:author="周 媛媛" w:date="2018-05-05T15:34:00Z"/>
        </w:rPr>
      </w:pPr>
    </w:p>
    <w:p w14:paraId="45B1F1F6" w14:textId="752345CA" w:rsidR="26C09CD5" w:rsidDel="00AF3943" w:rsidRDefault="26C09CD5" w:rsidP="26C09CD5">
      <w:pPr>
        <w:spacing w:line="360" w:lineRule="auto"/>
        <w:jc w:val="both"/>
        <w:rPr>
          <w:ins w:id="1098" w:author="Yuanyuan Zhou" w:date="2018-05-04T17:34:00Z"/>
          <w:del w:id="1099" w:author="周 媛媛" w:date="2018-05-05T15:34:00Z"/>
        </w:rPr>
      </w:pPr>
    </w:p>
    <w:p w14:paraId="10B77A05" w14:textId="752345CA" w:rsidR="26C09CD5" w:rsidDel="00AF3943" w:rsidRDefault="26C09CD5" w:rsidP="26C09CD5">
      <w:pPr>
        <w:spacing w:line="360" w:lineRule="auto"/>
        <w:jc w:val="both"/>
        <w:rPr>
          <w:ins w:id="1100" w:author="Yuanyuan Zhou" w:date="2018-05-04T17:34:00Z"/>
          <w:del w:id="1101" w:author="周 媛媛" w:date="2018-05-05T15:34:00Z"/>
        </w:rPr>
      </w:pPr>
    </w:p>
    <w:p w14:paraId="6E08076A" w14:textId="752345CA" w:rsidR="26C09CD5" w:rsidDel="00AF3943" w:rsidRDefault="26C09CD5" w:rsidP="26C09CD5">
      <w:pPr>
        <w:spacing w:line="360" w:lineRule="auto"/>
        <w:jc w:val="both"/>
        <w:rPr>
          <w:ins w:id="1102" w:author="Yuanyuan Zhou" w:date="2018-05-04T17:34:00Z"/>
          <w:del w:id="1103" w:author="周 媛媛" w:date="2018-05-05T15:34:00Z"/>
        </w:rPr>
      </w:pPr>
    </w:p>
    <w:p w14:paraId="5C177D82" w14:textId="752345CA" w:rsidR="26C09CD5" w:rsidDel="00AF3943" w:rsidRDefault="26C09CD5" w:rsidP="26C09CD5">
      <w:pPr>
        <w:spacing w:line="360" w:lineRule="auto"/>
        <w:jc w:val="both"/>
        <w:rPr>
          <w:ins w:id="1104" w:author="Yuanyuan Zhou" w:date="2018-05-04T17:34:00Z"/>
          <w:del w:id="1105" w:author="周 媛媛" w:date="2018-05-05T15:34:00Z"/>
        </w:rPr>
      </w:pPr>
    </w:p>
    <w:p w14:paraId="6E56DF01" w14:textId="752345CA" w:rsidR="26C09CD5" w:rsidDel="00AF3943" w:rsidRDefault="26C09CD5" w:rsidP="26C09CD5">
      <w:pPr>
        <w:spacing w:line="360" w:lineRule="auto"/>
        <w:jc w:val="both"/>
        <w:rPr>
          <w:ins w:id="1106" w:author="Yuanyuan Zhou" w:date="2018-05-05T04:58:00Z"/>
          <w:del w:id="1107" w:author="周 媛媛" w:date="2018-05-05T15:34:00Z"/>
        </w:rPr>
      </w:pPr>
    </w:p>
    <w:p w14:paraId="09C64358" w14:textId="45C29570" w:rsidR="538C4234" w:rsidDel="00AF3943" w:rsidRDefault="538C4234" w:rsidP="538C4234">
      <w:pPr>
        <w:spacing w:line="360" w:lineRule="auto"/>
        <w:jc w:val="both"/>
        <w:rPr>
          <w:ins w:id="1108" w:author="Yuanyuan Zhou" w:date="2018-05-04T00:00:00Z"/>
          <w:del w:id="1109" w:author="周 媛媛" w:date="2018-05-05T15:34:00Z"/>
        </w:rPr>
      </w:pPr>
    </w:p>
    <w:p w14:paraId="3D17A080" w14:textId="752345CA" w:rsidR="26C09CD5" w:rsidRDefault="26C09CD5" w:rsidP="26C09CD5">
      <w:pPr>
        <w:spacing w:line="360" w:lineRule="auto"/>
        <w:jc w:val="both"/>
      </w:pPr>
    </w:p>
    <w:p w14:paraId="33EB1656" w14:textId="77777777" w:rsidR="00AF3943" w:rsidRDefault="00B54EC5" w:rsidP="7478E0F7">
      <w:pPr>
        <w:spacing w:line="360" w:lineRule="auto"/>
        <w:jc w:val="both"/>
        <w:rPr>
          <w:ins w:id="1110" w:author="周 媛媛" w:date="2018-05-05T15:35:00Z"/>
          <w:rFonts w:hint="eastAsia"/>
          <w:b/>
          <w:sz w:val="36"/>
          <w:szCs w:val="36"/>
        </w:rPr>
      </w:pPr>
      <w:r w:rsidRPr="00AF3943">
        <w:rPr>
          <w:b/>
          <w:sz w:val="36"/>
          <w:szCs w:val="36"/>
          <w:rPrChange w:id="1111" w:author="周 媛媛" w:date="2018-05-05T15:35:00Z">
            <w:rPr/>
          </w:rPrChange>
        </w:rPr>
        <w:lastRenderedPageBreak/>
        <w:t>Architecture</w:t>
      </w:r>
    </w:p>
    <w:p w14:paraId="68F0FE60" w14:textId="08AD200A" w:rsidR="00B20356" w:rsidRPr="00AF3943" w:rsidRDefault="00AF3943" w:rsidP="7478E0F7">
      <w:pPr>
        <w:spacing w:line="360" w:lineRule="auto"/>
        <w:jc w:val="both"/>
        <w:rPr>
          <w:b/>
          <w:sz w:val="36"/>
          <w:szCs w:val="36"/>
          <w:rPrChange w:id="1112" w:author="周 媛媛" w:date="2018-05-05T15:35:00Z">
            <w:rPr/>
          </w:rPrChange>
        </w:rPr>
      </w:pPr>
      <w:ins w:id="1113" w:author="周 媛媛" w:date="2018-05-05T15:35:00Z">
        <w:r>
          <w:rPr>
            <w:rFonts w:hint="eastAsia"/>
            <w:b/>
            <w:sz w:val="36"/>
            <w:szCs w:val="36"/>
          </w:rPr>
          <w:t xml:space="preserve">                 </w:t>
        </w:r>
      </w:ins>
      <w:ins w:id="1114" w:author="周 媛媛" w:date="2018-05-05T15:36:00Z">
        <w:r>
          <w:rPr>
            <w:rFonts w:hint="eastAsia"/>
            <w:b/>
            <w:sz w:val="36"/>
            <w:szCs w:val="36"/>
          </w:rPr>
          <w:t xml:space="preserve">    </w:t>
        </w:r>
      </w:ins>
      <w:ins w:id="1115" w:author="周 媛媛" w:date="2018-05-05T15:35:00Z">
        <w:r>
          <w:rPr>
            <w:rFonts w:hint="eastAsia"/>
            <w:b/>
            <w:sz w:val="36"/>
            <w:szCs w:val="36"/>
          </w:rPr>
          <w:t xml:space="preserve">  </w:t>
        </w:r>
        <w:r>
          <w:rPr>
            <w:noProof/>
            <w:lang w:val="en-US"/>
          </w:rPr>
          <w:drawing>
            <wp:inline distT="0" distB="0" distL="0" distR="0" wp14:anchorId="6953FA7C" wp14:editId="3DA91F05">
              <wp:extent cx="3186237" cy="3327499"/>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3206489" cy="3348649"/>
                      </a:xfrm>
                      <a:prstGeom prst="rect">
                        <a:avLst/>
                      </a:prstGeom>
                    </pic:spPr>
                  </pic:pic>
                </a:graphicData>
              </a:graphic>
            </wp:inline>
          </w:drawing>
        </w:r>
      </w:ins>
    </w:p>
    <w:p w14:paraId="005B90F4" w14:textId="619B7E05" w:rsidR="00B20356" w:rsidDel="00AF3943" w:rsidRDefault="00B20356">
      <w:pPr>
        <w:spacing w:line="360" w:lineRule="auto"/>
        <w:jc w:val="both"/>
        <w:rPr>
          <w:del w:id="1116" w:author="周 媛媛" w:date="2018-05-05T15:35:00Z"/>
        </w:rPr>
      </w:pPr>
    </w:p>
    <w:p w14:paraId="53D49F94" w14:textId="77777777" w:rsidR="00B20356" w:rsidDel="00AF3943" w:rsidRDefault="00B20356">
      <w:pPr>
        <w:spacing w:line="360" w:lineRule="auto"/>
        <w:jc w:val="both"/>
        <w:rPr>
          <w:del w:id="1117" w:author="周 媛媛" w:date="2018-05-05T15:35:00Z"/>
        </w:rPr>
      </w:pPr>
    </w:p>
    <w:p w14:paraId="1EFAE0CA" w14:textId="77777777" w:rsidR="00B20356" w:rsidRDefault="00B20356" w:rsidP="00AF3943">
      <w:pPr>
        <w:spacing w:line="360" w:lineRule="auto"/>
        <w:rPr>
          <w:del w:id="1118" w:author="Yuanyuan Zhou" w:date="2018-05-05T18:27:00Z"/>
          <w:rFonts w:hint="eastAsia"/>
        </w:rPr>
        <w:pPrChange w:id="1119" w:author="周 媛媛" w:date="2018-05-05T15:35:00Z">
          <w:pPr>
            <w:spacing w:line="360" w:lineRule="auto"/>
            <w:jc w:val="center"/>
          </w:pPr>
        </w:pPrChange>
      </w:pPr>
    </w:p>
    <w:p w14:paraId="28A41B54" w14:textId="22F659C3" w:rsidR="7622E22D" w:rsidDel="00AF3943" w:rsidRDefault="7622E22D" w:rsidP="00AF3943">
      <w:pPr>
        <w:spacing w:line="360" w:lineRule="auto"/>
        <w:rPr>
          <w:ins w:id="1120" w:author="Yuanyuan Zhou" w:date="2018-05-05T18:28:00Z"/>
          <w:del w:id="1121" w:author="周 媛媛" w:date="2018-05-05T15:35:00Z"/>
        </w:rPr>
        <w:pPrChange w:id="1122" w:author="周 媛媛" w:date="2018-05-05T15:35:00Z">
          <w:pPr>
            <w:spacing w:line="360" w:lineRule="auto"/>
            <w:jc w:val="center"/>
          </w:pPr>
        </w:pPrChange>
      </w:pPr>
    </w:p>
    <w:p w14:paraId="198E5617" w14:textId="281A98A3" w:rsidR="00B20356" w:rsidRDefault="00B54EC5" w:rsidP="00AF3943">
      <w:pPr>
        <w:spacing w:line="360" w:lineRule="auto"/>
        <w:pPrChange w:id="1123" w:author="周 媛媛" w:date="2018-05-05T15:35:00Z">
          <w:pPr>
            <w:spacing w:line="360" w:lineRule="auto"/>
            <w:jc w:val="center"/>
          </w:pPr>
        </w:pPrChange>
      </w:pPr>
      <w:ins w:id="1124" w:author="Yuanyuan Zhou" w:date="2018-05-05T18:29:00Z">
        <w:del w:id="1125" w:author="周 媛媛" w:date="2018-05-05T15:35:00Z">
          <w:r w:rsidDel="00AF3943">
            <w:rPr>
              <w:noProof/>
              <w:lang w:val="en-US"/>
            </w:rPr>
            <w:drawing>
              <wp:inline distT="0" distB="0" distL="0" distR="0" wp14:anchorId="323D2745" wp14:editId="655DF5C5">
                <wp:extent cx="3867150" cy="4038600"/>
                <wp:effectExtent l="0" t="0" r="0" b="0"/>
                <wp:docPr id="20666892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3867150" cy="4038600"/>
                        </a:xfrm>
                        <a:prstGeom prst="rect">
                          <a:avLst/>
                        </a:prstGeom>
                      </pic:spPr>
                    </pic:pic>
                  </a:graphicData>
                </a:graphic>
              </wp:inline>
            </w:drawing>
          </w:r>
        </w:del>
      </w:ins>
      <w:del w:id="1126" w:author="周 媛媛" w:date="2018-05-05T15:36:00Z">
        <w:r w:rsidDel="00AF3943">
          <w:rPr>
            <w:noProof/>
            <w:lang w:val="en-US"/>
          </w:rPr>
          <w:drawing>
            <wp:inline distT="114300" distB="114300" distL="114300" distR="114300" wp14:anchorId="7DB8DB73" wp14:editId="37C7D1CD">
              <wp:extent cx="4686300" cy="4124325"/>
              <wp:effectExtent l="0" t="0" r="0" b="0"/>
              <wp:docPr id="54"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89"/>
                      <a:srcRect/>
                      <a:stretch>
                        <a:fillRect/>
                      </a:stretch>
                    </pic:blipFill>
                    <pic:spPr>
                      <a:xfrm>
                        <a:off x="0" y="0"/>
                        <a:ext cx="4686300" cy="4124325"/>
                      </a:xfrm>
                      <a:prstGeom prst="rect">
                        <a:avLst/>
                      </a:prstGeom>
                      <a:ln/>
                    </pic:spPr>
                  </pic:pic>
                </a:graphicData>
              </a:graphic>
            </wp:inline>
          </w:drawing>
        </w:r>
      </w:del>
    </w:p>
    <w:p w14:paraId="4F6D66E9" w14:textId="70D7EC45" w:rsidR="3D418FE5" w:rsidRPr="00AF3943" w:rsidDel="00AF3943" w:rsidRDefault="00B54EC5" w:rsidP="363B8556">
      <w:pPr>
        <w:spacing w:line="360" w:lineRule="auto"/>
        <w:jc w:val="both"/>
        <w:rPr>
          <w:del w:id="1127" w:author="周 媛媛" w:date="2018-05-05T15:36:00Z"/>
          <w:sz w:val="24"/>
          <w:szCs w:val="24"/>
          <w:rPrChange w:id="1128" w:author="周 媛媛" w:date="2018-05-05T15:36:00Z">
            <w:rPr>
              <w:del w:id="1129" w:author="周 媛媛" w:date="2018-05-05T15:36:00Z"/>
            </w:rPr>
          </w:rPrChange>
        </w:rPr>
      </w:pPr>
      <w:r w:rsidRPr="00AF3943">
        <w:rPr>
          <w:sz w:val="24"/>
          <w:szCs w:val="24"/>
          <w:rPrChange w:id="1130" w:author="周 媛媛" w:date="2018-05-05T15:36:00Z">
            <w:rPr/>
          </w:rPrChange>
        </w:rPr>
        <w:t xml:space="preserve">Our system mainly consists of two parts: the frontend Android phone </w:t>
      </w:r>
      <w:del w:id="1131" w:author="Yuanyuan Zhou" w:date="2018-05-05T05:01:00Z">
        <w:r w:rsidRPr="00AF3943">
          <w:rPr>
            <w:sz w:val="24"/>
            <w:szCs w:val="24"/>
            <w:rPrChange w:id="1132" w:author="周 媛媛" w:date="2018-05-05T15:36:00Z">
              <w:rPr/>
            </w:rPrChange>
          </w:rPr>
          <w:delText>managed by users and the backend PostgreSQL database running on AWS (Amazon Web Services) RDS managed by us.</w:delText>
        </w:r>
      </w:del>
      <w:proofErr w:type="spellStart"/>
      <w:ins w:id="1133" w:author="Yuanyuan Zhou" w:date="2018-05-05T05:02:00Z">
        <w:r w:rsidRPr="00AF3943">
          <w:rPr>
            <w:sz w:val="24"/>
            <w:szCs w:val="24"/>
            <w:rPrChange w:id="1134" w:author="周 媛媛" w:date="2018-05-05T15:36:00Z">
              <w:rPr/>
            </w:rPrChange>
          </w:rPr>
          <w:t>ma</w:t>
        </w:r>
      </w:ins>
      <w:ins w:id="1135" w:author="Guest User" w:date="2018-05-05T18:17:00Z">
        <w:r w:rsidRPr="00AF3943">
          <w:rPr>
            <w:sz w:val="24"/>
            <w:szCs w:val="24"/>
            <w:rPrChange w:id="1136" w:author="周 媛媛" w:date="2018-05-05T15:36:00Z">
              <w:rPr/>
            </w:rPrChange>
          </w:rPr>
          <w:t>n</w:t>
        </w:r>
      </w:ins>
      <w:ins w:id="1137" w:author="Yuanyuan Zhou" w:date="2018-05-05T05:02:00Z">
        <w:r w:rsidRPr="00AF3943">
          <w:rPr>
            <w:sz w:val="24"/>
            <w:szCs w:val="24"/>
            <w:rPrChange w:id="1138" w:author="周 媛媛" w:date="2018-05-05T15:36:00Z">
              <w:rPr/>
            </w:rPrChange>
          </w:rPr>
          <w:t>maged</w:t>
        </w:r>
        <w:proofErr w:type="spellEnd"/>
        <w:r w:rsidRPr="00AF3943">
          <w:rPr>
            <w:sz w:val="24"/>
            <w:szCs w:val="24"/>
            <w:rPrChange w:id="1139" w:author="周 媛媛" w:date="2018-05-05T15:36:00Z">
              <w:rPr/>
            </w:rPrChange>
          </w:rPr>
          <w:t xml:space="preserve"> by users and the JSON </w:t>
        </w:r>
      </w:ins>
      <w:ins w:id="1140" w:author="Yuanyuan Zhou" w:date="2018-05-05T05:03:00Z">
        <w:r w:rsidRPr="00AF3943">
          <w:rPr>
            <w:sz w:val="24"/>
            <w:szCs w:val="24"/>
            <w:rPrChange w:id="1141" w:author="周 媛媛" w:date="2018-05-05T15:36:00Z">
              <w:rPr/>
            </w:rPrChange>
          </w:rPr>
          <w:t xml:space="preserve">tree database on </w:t>
        </w:r>
      </w:ins>
      <w:ins w:id="1142" w:author="Yuanyuan Zhou" w:date="2018-05-05T12:41:00Z">
        <w:r w:rsidRPr="00AF3943">
          <w:rPr>
            <w:sz w:val="24"/>
            <w:szCs w:val="24"/>
            <w:rPrChange w:id="1143" w:author="周 媛媛" w:date="2018-05-05T15:36:00Z">
              <w:rPr/>
            </w:rPrChange>
          </w:rPr>
          <w:t xml:space="preserve">Firebase </w:t>
        </w:r>
        <w:proofErr w:type="spellStart"/>
        <w:r w:rsidRPr="00AF3943">
          <w:rPr>
            <w:sz w:val="24"/>
            <w:szCs w:val="24"/>
            <w:rPrChange w:id="1144" w:author="周 媛媛" w:date="2018-05-05T15:36:00Z">
              <w:rPr/>
            </w:rPrChange>
          </w:rPr>
          <w:t>Realtime</w:t>
        </w:r>
        <w:proofErr w:type="spellEnd"/>
        <w:r w:rsidRPr="00AF3943">
          <w:rPr>
            <w:sz w:val="24"/>
            <w:szCs w:val="24"/>
            <w:rPrChange w:id="1145" w:author="周 媛媛" w:date="2018-05-05T15:36:00Z">
              <w:rPr/>
            </w:rPrChange>
          </w:rPr>
          <w:t xml:space="preserve"> Database since now we have few users.</w:t>
        </w:r>
      </w:ins>
    </w:p>
    <w:p w14:paraId="26296FA8" w14:textId="77777777" w:rsidR="00B20356" w:rsidRPr="00AF3943" w:rsidRDefault="00B20356">
      <w:pPr>
        <w:spacing w:line="360" w:lineRule="auto"/>
        <w:jc w:val="both"/>
        <w:rPr>
          <w:rFonts w:hint="eastAsia"/>
          <w:sz w:val="24"/>
          <w:szCs w:val="24"/>
          <w:rPrChange w:id="1146" w:author="周 媛媛" w:date="2018-05-05T15:36:00Z">
            <w:rPr/>
          </w:rPrChange>
        </w:rPr>
      </w:pPr>
    </w:p>
    <w:p w14:paraId="1EAD4066" w14:textId="77777777" w:rsidR="00B20356" w:rsidRPr="00AF3943" w:rsidDel="00AF3943" w:rsidRDefault="00B54EC5">
      <w:pPr>
        <w:spacing w:line="360" w:lineRule="auto"/>
        <w:jc w:val="both"/>
        <w:rPr>
          <w:del w:id="1147" w:author="周 媛媛" w:date="2018-05-05T15:36:00Z"/>
          <w:sz w:val="24"/>
          <w:szCs w:val="24"/>
          <w:rPrChange w:id="1148" w:author="周 媛媛" w:date="2018-05-05T15:36:00Z">
            <w:rPr>
              <w:del w:id="1149" w:author="周 媛媛" w:date="2018-05-05T15:36:00Z"/>
            </w:rPr>
          </w:rPrChange>
        </w:rPr>
      </w:pPr>
      <w:r w:rsidRPr="00AF3943">
        <w:rPr>
          <w:sz w:val="24"/>
          <w:szCs w:val="24"/>
          <w:rPrChange w:id="1150" w:author="周 媛媛" w:date="2018-05-05T15:36:00Z">
            <w:rPr/>
          </w:rPrChange>
        </w:rPr>
        <w:t>All user activities will be on the Android phone. Users would be able to post new games, search for games and view their profile on the phone.</w:t>
      </w:r>
    </w:p>
    <w:p w14:paraId="778C3DA7" w14:textId="77777777" w:rsidR="00B20356" w:rsidRPr="00AF3943" w:rsidDel="00AF3943" w:rsidRDefault="00B20356">
      <w:pPr>
        <w:spacing w:line="360" w:lineRule="auto"/>
        <w:jc w:val="both"/>
        <w:rPr>
          <w:del w:id="1151" w:author="周 媛媛" w:date="2018-05-05T15:36:00Z"/>
          <w:sz w:val="24"/>
          <w:szCs w:val="24"/>
          <w:rPrChange w:id="1152" w:author="周 媛媛" w:date="2018-05-05T15:36:00Z">
            <w:rPr>
              <w:del w:id="1153" w:author="周 媛媛" w:date="2018-05-05T15:36:00Z"/>
            </w:rPr>
          </w:rPrChange>
        </w:rPr>
      </w:pPr>
    </w:p>
    <w:p w14:paraId="5A261D23" w14:textId="3DA8B481" w:rsidR="00B20356" w:rsidRPr="00AF3943" w:rsidRDefault="00B54EC5">
      <w:pPr>
        <w:spacing w:line="360" w:lineRule="auto"/>
        <w:jc w:val="both"/>
        <w:rPr>
          <w:ins w:id="1154" w:author="Yuanyuan Zhou" w:date="2018-05-05T00:00:00Z"/>
          <w:sz w:val="24"/>
          <w:szCs w:val="24"/>
          <w:rPrChange w:id="1155" w:author="周 媛媛" w:date="2018-05-05T15:36:00Z">
            <w:rPr>
              <w:ins w:id="1156" w:author="Yuanyuan Zhou" w:date="2018-05-05T00:00:00Z"/>
            </w:rPr>
          </w:rPrChange>
        </w:rPr>
      </w:pPr>
      <w:del w:id="1157" w:author="Yuanyuan Zhou" w:date="2018-05-05T13:02:00Z">
        <w:r w:rsidRPr="00AF3943">
          <w:rPr>
            <w:sz w:val="24"/>
            <w:szCs w:val="24"/>
            <w:rPrChange w:id="1158" w:author="周 媛媛" w:date="2018-05-05T15:36:00Z">
              <w:rPr/>
            </w:rPrChange>
          </w:rPr>
          <w:delText xml:space="preserve">Our data storage system is PostgreSQL database running on AWS RDS. With RDS, it is easier to set up, operate and scale PostgreSQL deployments in the cloud (). We are expecting no more than 2 database requests per user per day. We are going to store all user credentials and posts details in our PostgreSQL database. When users make new posts, we would store the posts into our database. When users want to search for games, we would fetch data records from our database based on the criteria that users provided. The storing and fetching are both handled by our app server. When a post is expired (i.e., reach the starting time), we would delete the post from our database. </w:delText>
        </w:r>
      </w:del>
    </w:p>
    <w:p w14:paraId="41B015E2" w14:textId="52DD7471" w:rsidR="4DA5E51D" w:rsidRPr="00AF3943" w:rsidDel="00AF3943" w:rsidRDefault="00B54EC5" w:rsidP="4DA5E51D">
      <w:pPr>
        <w:jc w:val="both"/>
        <w:rPr>
          <w:ins w:id="1159" w:author="Guest User" w:date="2018-05-05T00:00:00Z"/>
          <w:del w:id="1160" w:author="周 媛媛" w:date="2018-05-05T15:36:00Z"/>
          <w:sz w:val="24"/>
          <w:szCs w:val="24"/>
          <w:rPrChange w:id="1161" w:author="周 媛媛" w:date="2018-05-05T15:36:00Z">
            <w:rPr>
              <w:ins w:id="1162" w:author="Guest User" w:date="2018-05-05T00:00:00Z"/>
              <w:del w:id="1163" w:author="周 媛媛" w:date="2018-05-05T15:36:00Z"/>
            </w:rPr>
          </w:rPrChange>
        </w:rPr>
      </w:pPr>
      <w:ins w:id="1164" w:author="Yuanyuan Zhou" w:date="2018-05-05T13:02:00Z">
        <w:r w:rsidRPr="00AF3943">
          <w:rPr>
            <w:sz w:val="24"/>
            <w:szCs w:val="24"/>
            <w:rPrChange w:id="1165" w:author="周 媛媛" w:date="2018-05-05T15:36:00Z">
              <w:rPr/>
            </w:rPrChange>
          </w:rPr>
          <w:t>Firebase is a tw</w:t>
        </w:r>
      </w:ins>
      <w:ins w:id="1166" w:author="Yuanyuan Zhou" w:date="2018-05-05T13:03:00Z">
        <w:r w:rsidRPr="00AF3943">
          <w:rPr>
            <w:sz w:val="24"/>
            <w:szCs w:val="24"/>
            <w:rPrChange w:id="1167" w:author="周 媛媛" w:date="2018-05-05T15:36:00Z">
              <w:rPr/>
            </w:rPrChange>
          </w:rPr>
          <w:t>o tier architecture</w:t>
        </w:r>
      </w:ins>
      <w:ins w:id="1168" w:author="Yuanyuan Zhou" w:date="2018-05-05T13:04:00Z">
        <w:r w:rsidRPr="00AF3943">
          <w:rPr>
            <w:sz w:val="24"/>
            <w:szCs w:val="24"/>
            <w:rPrChange w:id="1169" w:author="周 媛媛" w:date="2018-05-05T15:36:00Z">
              <w:rPr/>
            </w:rPrChange>
          </w:rPr>
          <w:t xml:space="preserve">, which means mobiles and firebase both can manipulate data directly.  </w:t>
        </w:r>
      </w:ins>
      <w:ins w:id="1170" w:author="Yuanyuan Zhou" w:date="2018-05-05T13:08:00Z">
        <w:r w:rsidRPr="00AF3943">
          <w:rPr>
            <w:sz w:val="24"/>
            <w:szCs w:val="24"/>
            <w:rPrChange w:id="1171" w:author="周 媛媛" w:date="2018-05-05T15:36:00Z">
              <w:rPr/>
            </w:rPrChange>
          </w:rPr>
          <w:t xml:space="preserve"> The Firebase </w:t>
        </w:r>
        <w:proofErr w:type="spellStart"/>
        <w:r w:rsidRPr="00AF3943">
          <w:rPr>
            <w:sz w:val="24"/>
            <w:szCs w:val="24"/>
            <w:rPrChange w:id="1172" w:author="周 媛媛" w:date="2018-05-05T15:36:00Z">
              <w:rPr/>
            </w:rPrChange>
          </w:rPr>
          <w:t>Realtime</w:t>
        </w:r>
        <w:proofErr w:type="spellEnd"/>
        <w:r w:rsidRPr="00AF3943">
          <w:rPr>
            <w:sz w:val="24"/>
            <w:szCs w:val="24"/>
            <w:rPrChange w:id="1173" w:author="周 媛媛" w:date="2018-05-05T15:36:00Z">
              <w:rPr/>
            </w:rPrChange>
          </w:rPr>
          <w:t xml:space="preserve"> Database allows nesting data up to 32 levels deep. When</w:t>
        </w:r>
      </w:ins>
      <w:ins w:id="1174" w:author="Yuanyuan Zhou" w:date="2018-05-05T13:10:00Z">
        <w:r w:rsidRPr="00AF3943">
          <w:rPr>
            <w:sz w:val="24"/>
            <w:szCs w:val="24"/>
            <w:rPrChange w:id="1175" w:author="周 媛媛" w:date="2018-05-05T15:36:00Z">
              <w:rPr/>
            </w:rPrChange>
          </w:rPr>
          <w:t xml:space="preserve"> we  fetch a data at a location in our database, we also retrieve all of its child nodes. An</w:t>
        </w:r>
      </w:ins>
      <w:ins w:id="1176" w:author="Yuanyuan Zhou" w:date="2018-05-05T13:11:00Z">
        <w:r w:rsidRPr="00AF3943">
          <w:rPr>
            <w:sz w:val="24"/>
            <w:szCs w:val="24"/>
            <w:rPrChange w:id="1177" w:author="周 媛媛" w:date="2018-05-05T15:36:00Z">
              <w:rPr/>
            </w:rPrChange>
          </w:rPr>
          <w:t>d if we grant some</w:t>
        </w:r>
      </w:ins>
      <w:ins w:id="1178" w:author="Yuanyuan Zhou" w:date="2018-05-05T13:12:00Z">
        <w:r w:rsidRPr="00AF3943">
          <w:rPr>
            <w:sz w:val="24"/>
            <w:szCs w:val="24"/>
            <w:rPrChange w:id="1179" w:author="周 媛媛" w:date="2018-05-05T15:36:00Z">
              <w:rPr/>
            </w:rPrChange>
          </w:rPr>
          <w:t>one write or read access at a node in our database, w</w:t>
        </w:r>
      </w:ins>
      <w:ins w:id="1180" w:author="Yuanyuan Zhou" w:date="2018-05-05T13:13:00Z">
        <w:r w:rsidRPr="00AF3943">
          <w:rPr>
            <w:sz w:val="24"/>
            <w:szCs w:val="24"/>
            <w:rPrChange w:id="1181" w:author="周 媛媛" w:date="2018-05-05T15:36:00Z">
              <w:rPr/>
            </w:rPrChange>
          </w:rPr>
          <w:t>e also grant them to access all data under that node. So, it's best to keep our data structure as flat as possible.</w:t>
        </w:r>
      </w:ins>
      <w:ins w:id="1182" w:author="Yuanyuan Zhou" w:date="2018-05-05T13:14:00Z">
        <w:r w:rsidRPr="00AF3943">
          <w:rPr>
            <w:sz w:val="24"/>
            <w:szCs w:val="24"/>
            <w:rPrChange w:id="1183" w:author="周 媛媛" w:date="2018-05-05T15:36:00Z">
              <w:rPr/>
            </w:rPrChange>
          </w:rPr>
          <w:t xml:space="preserve"> As for </w:t>
        </w:r>
        <w:proofErr w:type="spellStart"/>
        <w:r w:rsidRPr="00AF3943">
          <w:rPr>
            <w:sz w:val="24"/>
            <w:szCs w:val="24"/>
            <w:rPrChange w:id="1184" w:author="周 媛媛" w:date="2018-05-05T15:36:00Z">
              <w:rPr/>
            </w:rPrChange>
          </w:rPr>
          <w:t>WeBall</w:t>
        </w:r>
      </w:ins>
      <w:proofErr w:type="spellEnd"/>
      <w:ins w:id="1185" w:author="Yuanyuan Zhou" w:date="2018-05-05T18:38:00Z">
        <w:r w:rsidRPr="00AF3943">
          <w:rPr>
            <w:sz w:val="24"/>
            <w:szCs w:val="24"/>
            <w:rPrChange w:id="1186" w:author="周 媛媛" w:date="2018-05-05T15:36:00Z">
              <w:rPr/>
            </w:rPrChange>
          </w:rPr>
          <w:t xml:space="preserve">, we store users' information like user name, email address, password, their posts under their special account ID. </w:t>
        </w:r>
      </w:ins>
      <w:ins w:id="1187" w:author="Yuanyuan Zhou" w:date="2018-05-05T18:45:00Z">
        <w:r w:rsidRPr="00AF3943">
          <w:rPr>
            <w:sz w:val="24"/>
            <w:szCs w:val="24"/>
            <w:rPrChange w:id="1188" w:author="周 媛媛" w:date="2018-05-05T15:36:00Z">
              <w:rPr/>
            </w:rPrChange>
          </w:rPr>
          <w:t xml:space="preserve"> Each game will have their unique game id, which are randomly</w:t>
        </w:r>
      </w:ins>
      <w:ins w:id="1189" w:author="Yuanyuan Zhou" w:date="2018-05-05T18:47:00Z">
        <w:r w:rsidRPr="00AF3943">
          <w:rPr>
            <w:sz w:val="24"/>
            <w:szCs w:val="24"/>
            <w:rPrChange w:id="1190" w:author="周 媛媛" w:date="2018-05-05T15:36:00Z">
              <w:rPr/>
            </w:rPrChange>
          </w:rPr>
          <w:t xml:space="preserve"> generated by database. When users join or delete a game,</w:t>
        </w:r>
      </w:ins>
      <w:ins w:id="1191" w:author="Yuanyuan Zhou" w:date="2018-05-05T18:49:00Z">
        <w:r w:rsidRPr="00AF3943">
          <w:rPr>
            <w:sz w:val="24"/>
            <w:szCs w:val="24"/>
            <w:rPrChange w:id="1192" w:author="周 媛媛" w:date="2018-05-05T15:36:00Z">
              <w:rPr/>
            </w:rPrChange>
          </w:rPr>
          <w:t xml:space="preserve"> user ID and game ID will react according to the operation. </w:t>
        </w:r>
      </w:ins>
    </w:p>
    <w:p w14:paraId="5A7569CD" w14:textId="273BCFF3" w:rsidR="38C1279B" w:rsidRPr="00AF3943" w:rsidRDefault="38C1279B" w:rsidP="38C1279B">
      <w:pPr>
        <w:jc w:val="both"/>
        <w:rPr>
          <w:ins w:id="1193" w:author="Guest User" w:date="2018-05-05T18:38:00Z"/>
          <w:rFonts w:hint="eastAsia"/>
          <w:sz w:val="24"/>
          <w:szCs w:val="24"/>
          <w:rPrChange w:id="1194" w:author="周 媛媛" w:date="2018-05-05T15:36:00Z">
            <w:rPr>
              <w:ins w:id="1195" w:author="Guest User" w:date="2018-05-05T18:38:00Z"/>
            </w:rPr>
          </w:rPrChange>
        </w:rPr>
      </w:pPr>
    </w:p>
    <w:p w14:paraId="24625CF4" w14:textId="18042280" w:rsidR="24877777" w:rsidRPr="00AF3943" w:rsidRDefault="00B54EC5">
      <w:pPr>
        <w:jc w:val="both"/>
        <w:rPr>
          <w:ins w:id="1196" w:author="Yuanyuan Zhou" w:date="2018-05-05T00:00:00Z"/>
          <w:del w:id="1197" w:author="Guest User" w:date="2018-05-05T00:00:00Z"/>
          <w:sz w:val="24"/>
          <w:szCs w:val="24"/>
          <w:rPrChange w:id="1198" w:author="周 媛媛" w:date="2018-05-05T15:36:00Z">
            <w:rPr>
              <w:ins w:id="1199" w:author="Yuanyuan Zhou" w:date="2018-05-05T00:00:00Z"/>
              <w:del w:id="1200" w:author="Guest User" w:date="2018-05-05T00:00:00Z"/>
              <w:color w:val="212121"/>
              <w:sz w:val="24"/>
              <w:szCs w:val="24"/>
            </w:rPr>
          </w:rPrChange>
        </w:rPr>
      </w:pPr>
      <w:ins w:id="1201" w:author="Guest User" w:date="2018-05-05T18:38:00Z">
        <w:r w:rsidRPr="00AF3943">
          <w:rPr>
            <w:sz w:val="24"/>
            <w:szCs w:val="24"/>
            <w:rPrChange w:id="1202" w:author="周 媛媛" w:date="2018-05-05T15:36:00Z">
              <w:rPr/>
            </w:rPrChange>
          </w:rPr>
          <w:t>We are not expecting a lot of users right now. However, when the number of users</w:t>
        </w:r>
      </w:ins>
      <w:ins w:id="1203" w:author="Guest User" w:date="2018-05-05T18:44:00Z">
        <w:r w:rsidRPr="00AF3943">
          <w:rPr>
            <w:sz w:val="24"/>
            <w:szCs w:val="24"/>
            <w:rPrChange w:id="1204" w:author="周 媛媛" w:date="2018-05-05T15:36:00Z">
              <w:rPr/>
            </w:rPrChange>
          </w:rPr>
          <w:t xml:space="preserve"> gets large, keeping all the data would have a high cost. Thus, under t</w:t>
        </w:r>
      </w:ins>
      <w:ins w:id="1205" w:author="Yuanyuan Zhou" w:date="2018-05-05T18:49:00Z">
        <w:r w:rsidRPr="00AF3943">
          <w:rPr>
            <w:sz w:val="24"/>
            <w:szCs w:val="24"/>
            <w:rPrChange w:id="1206" w:author="周 媛媛" w:date="2018-05-05T15:36:00Z">
              <w:rPr/>
            </w:rPrChange>
          </w:rPr>
          <w:t>his</w:t>
        </w:r>
      </w:ins>
      <w:ins w:id="1207" w:author="Guest User" w:date="2018-05-05T18:44:00Z">
        <w:del w:id="1208" w:author="Yuanyuan Zhou" w:date="2018-05-05T18:49:00Z">
          <w:r w:rsidRPr="00AF3943">
            <w:rPr>
              <w:sz w:val="24"/>
              <w:szCs w:val="24"/>
              <w:rPrChange w:id="1209" w:author="周 媛媛" w:date="2018-05-05T15:36:00Z">
                <w:rPr/>
              </w:rPrChange>
            </w:rPr>
            <w:delText>ihs</w:delText>
          </w:r>
        </w:del>
        <w:r w:rsidRPr="00AF3943">
          <w:rPr>
            <w:sz w:val="24"/>
            <w:szCs w:val="24"/>
            <w:rPrChange w:id="1210" w:author="周 媛媛" w:date="2018-05-05T15:36:00Z">
              <w:rPr/>
            </w:rPrChange>
          </w:rPr>
          <w:t xml:space="preserve"> circumstance, our revenue model would need to be updated to charging users who have participated in more than ten </w:t>
        </w:r>
        <w:proofErr w:type="spellStart"/>
        <w:r w:rsidRPr="00AF3943">
          <w:rPr>
            <w:sz w:val="24"/>
            <w:szCs w:val="24"/>
            <w:rPrChange w:id="1211" w:author="周 媛媛" w:date="2018-05-05T15:36:00Z">
              <w:rPr/>
            </w:rPrChange>
          </w:rPr>
          <w:t>games.</w:t>
        </w:r>
      </w:ins>
    </w:p>
    <w:p w14:paraId="696DCE99" w14:textId="0DE4B30E" w:rsidR="39850B81" w:rsidRPr="00AF3943" w:rsidRDefault="39850B81">
      <w:pPr>
        <w:jc w:val="both"/>
        <w:rPr>
          <w:del w:id="1212" w:author="Yuanyuan Zhou" w:date="2018-05-05T00:00:00Z"/>
          <w:sz w:val="24"/>
          <w:szCs w:val="24"/>
          <w:rPrChange w:id="1213" w:author="周 媛媛" w:date="2018-05-05T15:36:00Z">
            <w:rPr>
              <w:del w:id="1214" w:author="Yuanyuan Zhou" w:date="2018-05-05T00:00:00Z"/>
            </w:rPr>
          </w:rPrChange>
        </w:rPr>
        <w:pPrChange w:id="1215" w:author="Yuanyuan Zhou" w:date="2018-05-05T13:03:00Z">
          <w:pPr/>
        </w:pPrChange>
      </w:pPr>
    </w:p>
    <w:p w14:paraId="0338B018" w14:textId="77777777" w:rsidR="00B20356" w:rsidRPr="00AF3943" w:rsidRDefault="00B20356">
      <w:pPr>
        <w:spacing w:line="360" w:lineRule="auto"/>
        <w:ind w:firstLine="720"/>
        <w:jc w:val="both"/>
        <w:rPr>
          <w:del w:id="1216" w:author="Yuanyuan Zhou" w:date="2018-05-05T13:02:00Z"/>
          <w:sz w:val="24"/>
          <w:szCs w:val="24"/>
          <w:rPrChange w:id="1217" w:author="周 媛媛" w:date="2018-05-05T15:36:00Z">
            <w:rPr>
              <w:del w:id="1218" w:author="Yuanyuan Zhou" w:date="2018-05-05T13:02:00Z"/>
            </w:rPr>
          </w:rPrChange>
        </w:rPr>
      </w:pPr>
    </w:p>
    <w:p w14:paraId="30C83D2B" w14:textId="77777777" w:rsidR="00B20356" w:rsidRDefault="00B54EC5">
      <w:pPr>
        <w:spacing w:line="360" w:lineRule="auto"/>
        <w:jc w:val="both"/>
      </w:pPr>
      <w:r w:rsidRPr="00AF3943">
        <w:rPr>
          <w:sz w:val="24"/>
          <w:szCs w:val="24"/>
          <w:rPrChange w:id="1219" w:author="周 媛媛" w:date="2018-05-05T15:36:00Z">
            <w:rPr/>
          </w:rPrChange>
        </w:rPr>
        <w:t>The</w:t>
      </w:r>
      <w:proofErr w:type="spellEnd"/>
      <w:r w:rsidRPr="00AF3943">
        <w:rPr>
          <w:sz w:val="24"/>
          <w:szCs w:val="24"/>
          <w:rPrChange w:id="1220" w:author="周 媛媛" w:date="2018-05-05T15:36:00Z">
            <w:rPr/>
          </w:rPrChange>
        </w:rPr>
        <w:t xml:space="preserve"> 3rd party APIs we are planning to use includes Google Maps </w:t>
      </w:r>
      <w:r w:rsidRPr="00AF3943">
        <w:rPr>
          <w:sz w:val="24"/>
          <w:szCs w:val="24"/>
          <w:rPrChange w:id="1221" w:author="周 媛媛" w:date="2018-05-05T15:36:00Z">
            <w:rPr/>
          </w:rPrChange>
        </w:rPr>
        <w:lastRenderedPageBreak/>
        <w:t>Android API and Google Sign-In provided by Google and Facebook Sign-In from Facebook Android SDK provided by Facebook. With the Google Maps Android API, our users would be able to navigate themselves and select the target location of their post. With Google Sign-In and Facebook Sign-In integrated into our app, we enable our users to sign in with their Google and Facebook account.</w:t>
      </w:r>
      <w:r>
        <w:t xml:space="preserve"> </w:t>
      </w:r>
    </w:p>
    <w:p w14:paraId="0CDF7A29" w14:textId="77777777" w:rsidR="00B20356" w:rsidRDefault="00B20356">
      <w:pPr>
        <w:spacing w:line="360" w:lineRule="auto"/>
        <w:ind w:firstLine="720"/>
        <w:jc w:val="both"/>
      </w:pPr>
    </w:p>
    <w:p w14:paraId="745E31B6" w14:textId="77777777" w:rsidR="00B20356" w:rsidRDefault="00B20356">
      <w:pPr>
        <w:spacing w:line="360" w:lineRule="auto"/>
        <w:jc w:val="both"/>
      </w:pPr>
    </w:p>
    <w:p w14:paraId="5CA60382" w14:textId="77777777" w:rsidR="00B20356" w:rsidRDefault="00B20356">
      <w:pPr>
        <w:spacing w:line="360" w:lineRule="auto"/>
        <w:jc w:val="both"/>
      </w:pPr>
    </w:p>
    <w:p w14:paraId="67E17DBF" w14:textId="77777777" w:rsidR="00B20356" w:rsidRDefault="00B20356">
      <w:pPr>
        <w:spacing w:line="360" w:lineRule="auto"/>
        <w:jc w:val="both"/>
      </w:pPr>
    </w:p>
    <w:p w14:paraId="50A1FB53" w14:textId="77777777" w:rsidR="00B20356" w:rsidRDefault="00B20356">
      <w:pPr>
        <w:spacing w:line="360" w:lineRule="auto"/>
        <w:jc w:val="both"/>
      </w:pPr>
    </w:p>
    <w:p w14:paraId="7133916A" w14:textId="77777777" w:rsidR="00B20356" w:rsidRDefault="00B20356">
      <w:pPr>
        <w:spacing w:line="360" w:lineRule="auto"/>
        <w:jc w:val="both"/>
      </w:pPr>
    </w:p>
    <w:p w14:paraId="625E8FC9" w14:textId="77777777" w:rsidR="00B20356" w:rsidRDefault="00B20356">
      <w:pPr>
        <w:spacing w:line="360" w:lineRule="auto"/>
        <w:jc w:val="both"/>
      </w:pPr>
    </w:p>
    <w:p w14:paraId="60BEEAA8" w14:textId="77777777" w:rsidR="00B20356" w:rsidRDefault="00B20356">
      <w:pPr>
        <w:spacing w:line="360" w:lineRule="auto"/>
        <w:jc w:val="both"/>
      </w:pPr>
    </w:p>
    <w:p w14:paraId="173D2AAA" w14:textId="77777777" w:rsidR="00B20356" w:rsidRDefault="00B54EC5">
      <w:pPr>
        <w:spacing w:line="360" w:lineRule="auto"/>
        <w:jc w:val="both"/>
      </w:pPr>
      <w:r>
        <w:br w:type="page"/>
      </w:r>
    </w:p>
    <w:p w14:paraId="559F2088" w14:textId="77777777" w:rsidR="00E945A7" w:rsidRDefault="00E945A7" w:rsidP="7478E0F7">
      <w:pPr>
        <w:spacing w:line="360" w:lineRule="auto"/>
        <w:jc w:val="both"/>
        <w:rPr>
          <w:ins w:id="1222" w:author="周 媛媛" w:date="2018-05-05T15:46:00Z"/>
          <w:b/>
          <w:sz w:val="36"/>
          <w:szCs w:val="36"/>
        </w:rPr>
      </w:pPr>
    </w:p>
    <w:p w14:paraId="209A8A5C" w14:textId="77777777" w:rsidR="00B20356" w:rsidRPr="00AF3943" w:rsidRDefault="00B54EC5" w:rsidP="7478E0F7">
      <w:pPr>
        <w:spacing w:line="360" w:lineRule="auto"/>
        <w:jc w:val="both"/>
        <w:rPr>
          <w:b/>
          <w:sz w:val="36"/>
          <w:szCs w:val="36"/>
          <w:rPrChange w:id="1223" w:author="周 媛媛" w:date="2018-05-05T15:37:00Z">
            <w:rPr/>
          </w:rPrChange>
        </w:rPr>
      </w:pPr>
      <w:r w:rsidRPr="00AF3943">
        <w:rPr>
          <w:b/>
          <w:sz w:val="36"/>
          <w:szCs w:val="36"/>
          <w:rPrChange w:id="1224" w:author="周 媛媛" w:date="2018-05-05T15:37:00Z">
            <w:rPr/>
          </w:rPrChange>
        </w:rPr>
        <w:t>Privacy and Security</w:t>
      </w:r>
    </w:p>
    <w:p w14:paraId="63BAB3A7" w14:textId="77777777" w:rsidR="00B20356" w:rsidRDefault="00B20356">
      <w:pPr>
        <w:spacing w:line="360" w:lineRule="auto"/>
        <w:jc w:val="both"/>
      </w:pPr>
    </w:p>
    <w:p w14:paraId="0C8AEB68" w14:textId="1FF6819A" w:rsidR="00B20356" w:rsidRPr="00AF3943" w:rsidRDefault="00B54EC5" w:rsidP="7478E0F7">
      <w:pPr>
        <w:spacing w:line="360" w:lineRule="auto"/>
        <w:jc w:val="both"/>
        <w:rPr>
          <w:ins w:id="1225" w:author="Guest User" w:date="2018-05-05T02:19:00Z"/>
          <w:b/>
          <w:sz w:val="24"/>
          <w:szCs w:val="24"/>
          <w:rPrChange w:id="1226" w:author="周 媛媛" w:date="2018-05-05T15:37:00Z">
            <w:rPr>
              <w:ins w:id="1227" w:author="Guest User" w:date="2018-05-05T02:19:00Z"/>
            </w:rPr>
          </w:rPrChange>
        </w:rPr>
      </w:pPr>
      <w:r w:rsidRPr="00AF3943">
        <w:rPr>
          <w:b/>
          <w:sz w:val="24"/>
          <w:szCs w:val="24"/>
          <w:rPrChange w:id="1228" w:author="周 媛媛" w:date="2018-05-05T15:37:00Z">
            <w:rPr/>
          </w:rPrChange>
        </w:rPr>
        <w:t>Privacy Policy</w:t>
      </w:r>
    </w:p>
    <w:p w14:paraId="3E43FDFA" w14:textId="4AB31D4B" w:rsidR="0C1F32B5" w:rsidRPr="00AF3943" w:rsidRDefault="00B54EC5">
      <w:pPr>
        <w:pStyle w:val="ListParagraph"/>
        <w:numPr>
          <w:ilvl w:val="0"/>
          <w:numId w:val="6"/>
        </w:numPr>
        <w:spacing w:line="360" w:lineRule="auto"/>
        <w:jc w:val="both"/>
        <w:rPr>
          <w:ins w:id="1229" w:author="Guest User" w:date="2018-05-05T00:00:00Z"/>
          <w:sz w:val="24"/>
          <w:szCs w:val="24"/>
          <w:rPrChange w:id="1230" w:author="周 媛媛" w:date="2018-05-05T15:37:00Z">
            <w:rPr>
              <w:ins w:id="1231" w:author="Guest User" w:date="2018-05-05T00:00:00Z"/>
            </w:rPr>
          </w:rPrChange>
        </w:rPr>
        <w:pPrChange w:id="1232" w:author="Guest User" w:date="2018-05-05T02:19:00Z">
          <w:pPr>
            <w:spacing w:line="360" w:lineRule="auto"/>
            <w:jc w:val="both"/>
          </w:pPr>
        </w:pPrChange>
      </w:pPr>
      <w:ins w:id="1233" w:author="Guest User" w:date="2018-05-05T02:19:00Z">
        <w:r w:rsidRPr="00AF3943">
          <w:rPr>
            <w:sz w:val="24"/>
            <w:szCs w:val="24"/>
            <w:rPrChange w:id="1234" w:author="周 媛媛" w:date="2018-05-05T15:37:00Z">
              <w:rPr/>
            </w:rPrChange>
          </w:rPr>
          <w:t>What information we collect and how would we use this information?</w:t>
        </w:r>
      </w:ins>
    </w:p>
    <w:p w14:paraId="522D1061" w14:textId="135C0DE3" w:rsidR="57B82654" w:rsidRPr="00AF3943" w:rsidRDefault="00B54EC5">
      <w:pPr>
        <w:pStyle w:val="ListParagraph"/>
        <w:numPr>
          <w:ilvl w:val="1"/>
          <w:numId w:val="6"/>
        </w:numPr>
        <w:spacing w:line="360" w:lineRule="auto"/>
        <w:jc w:val="both"/>
        <w:rPr>
          <w:ins w:id="1235" w:author="Guest User" w:date="2018-05-05T00:00:00Z"/>
          <w:sz w:val="24"/>
          <w:szCs w:val="24"/>
          <w:rPrChange w:id="1236" w:author="周 媛媛" w:date="2018-05-05T15:37:00Z">
            <w:rPr>
              <w:ins w:id="1237" w:author="Guest User" w:date="2018-05-05T00:00:00Z"/>
            </w:rPr>
          </w:rPrChange>
        </w:rPr>
        <w:pPrChange w:id="1238" w:author="Guest User" w:date="2018-05-05T02:23:00Z">
          <w:pPr/>
        </w:pPrChange>
      </w:pPr>
      <w:ins w:id="1239" w:author="Guest User" w:date="2018-05-05T02:28:00Z">
        <w:r w:rsidRPr="00AF3943">
          <w:rPr>
            <w:sz w:val="24"/>
            <w:szCs w:val="24"/>
            <w:rPrChange w:id="1240" w:author="周 媛媛" w:date="2018-05-05T15:37:00Z">
              <w:rPr/>
            </w:rPrChange>
          </w:rPr>
          <w:t>Information user provide to us</w:t>
        </w:r>
      </w:ins>
    </w:p>
    <w:p w14:paraId="286251E2" w14:textId="2FA98F69" w:rsidR="0A6C9CEF" w:rsidRPr="00AF3943" w:rsidRDefault="00B54EC5">
      <w:pPr>
        <w:pStyle w:val="ListParagraph"/>
        <w:numPr>
          <w:ilvl w:val="2"/>
          <w:numId w:val="6"/>
        </w:numPr>
        <w:spacing w:line="360" w:lineRule="auto"/>
        <w:jc w:val="both"/>
        <w:rPr>
          <w:ins w:id="1241" w:author="Guest User" w:date="2018-05-05T00:00:00Z"/>
          <w:sz w:val="24"/>
          <w:szCs w:val="24"/>
          <w:rPrChange w:id="1242" w:author="周 媛媛" w:date="2018-05-05T15:37:00Z">
            <w:rPr>
              <w:ins w:id="1243" w:author="Guest User" w:date="2018-05-05T00:00:00Z"/>
            </w:rPr>
          </w:rPrChange>
        </w:rPr>
        <w:pPrChange w:id="1244" w:author="Guest User" w:date="2018-05-05T02:30:00Z">
          <w:pPr/>
        </w:pPrChange>
      </w:pPr>
      <w:ins w:id="1245" w:author="Guest User" w:date="2018-05-05T02:30:00Z">
        <w:r w:rsidRPr="00AF3943">
          <w:rPr>
            <w:sz w:val="24"/>
            <w:szCs w:val="24"/>
            <w:rPrChange w:id="1246" w:author="周 媛媛" w:date="2018-05-05T15:37:00Z">
              <w:rPr/>
            </w:rPrChange>
          </w:rPr>
          <w:t xml:space="preserve">Basic account information: </w:t>
        </w:r>
      </w:ins>
      <w:ins w:id="1247" w:author="Guest User" w:date="2018-05-05T02:31:00Z">
        <w:r w:rsidRPr="00AF3943">
          <w:rPr>
            <w:sz w:val="24"/>
            <w:szCs w:val="24"/>
            <w:rPrChange w:id="1248" w:author="周 媛媛" w:date="2018-05-05T15:37:00Z">
              <w:rPr/>
            </w:rPrChange>
          </w:rPr>
          <w:t xml:space="preserve">In order to setup a </w:t>
        </w:r>
        <w:proofErr w:type="spellStart"/>
        <w:r w:rsidRPr="00AF3943">
          <w:rPr>
            <w:sz w:val="24"/>
            <w:szCs w:val="24"/>
            <w:rPrChange w:id="1249" w:author="周 媛媛" w:date="2018-05-05T15:37:00Z">
              <w:rPr/>
            </w:rPrChange>
          </w:rPr>
          <w:t>WeBall</w:t>
        </w:r>
      </w:ins>
      <w:proofErr w:type="spellEnd"/>
      <w:ins w:id="1250" w:author="Guest User" w:date="2018-05-05T04:30:00Z">
        <w:r w:rsidRPr="00AF3943">
          <w:rPr>
            <w:sz w:val="24"/>
            <w:szCs w:val="24"/>
            <w:rPrChange w:id="1251" w:author="周 媛媛" w:date="2018-05-05T15:37:00Z">
              <w:rPr/>
            </w:rPrChange>
          </w:rPr>
          <w:t xml:space="preserve"> account for a user, we require some basic account information, email address and password, from he/she. We would assign each user a user ID when their accounts get set up.</w:t>
        </w:r>
      </w:ins>
    </w:p>
    <w:p w14:paraId="1EDD885E" w14:textId="5960CF5A" w:rsidR="0A6C9CEF" w:rsidRPr="00AF3943" w:rsidRDefault="00B54EC5">
      <w:pPr>
        <w:pStyle w:val="ListParagraph"/>
        <w:numPr>
          <w:ilvl w:val="2"/>
          <w:numId w:val="6"/>
        </w:numPr>
        <w:spacing w:line="360" w:lineRule="auto"/>
        <w:jc w:val="both"/>
        <w:rPr>
          <w:ins w:id="1252" w:author="Guest User" w:date="2018-05-05T00:00:00Z"/>
          <w:sz w:val="24"/>
          <w:szCs w:val="24"/>
          <w:rPrChange w:id="1253" w:author="周 媛媛" w:date="2018-05-05T15:37:00Z">
            <w:rPr>
              <w:ins w:id="1254" w:author="Guest User" w:date="2018-05-05T00:00:00Z"/>
            </w:rPr>
          </w:rPrChange>
        </w:rPr>
        <w:pPrChange w:id="1255" w:author="Guest User" w:date="2018-05-05T03:55:00Z">
          <w:pPr/>
        </w:pPrChange>
      </w:pPr>
      <w:ins w:id="1256" w:author="Guest User" w:date="2018-05-05T03:49:00Z">
        <w:r w:rsidRPr="00AF3943">
          <w:rPr>
            <w:sz w:val="24"/>
            <w:szCs w:val="24"/>
            <w:rPrChange w:id="1257" w:author="周 媛媛" w:date="2018-05-05T15:37:00Z">
              <w:rPr/>
            </w:rPrChange>
          </w:rPr>
          <w:t xml:space="preserve">Optional account information: The users may provide us with other information like phone number, phone contacts and social network data, but they are not required to do so. With phone number and phone contacts, </w:t>
        </w:r>
        <w:proofErr w:type="spellStart"/>
        <w:r w:rsidRPr="00AF3943">
          <w:rPr>
            <w:sz w:val="24"/>
            <w:szCs w:val="24"/>
            <w:rPrChange w:id="1258" w:author="周 媛媛" w:date="2018-05-05T15:37:00Z">
              <w:rPr/>
            </w:rPrChange>
          </w:rPr>
          <w:t>WeBall</w:t>
        </w:r>
        <w:proofErr w:type="spellEnd"/>
        <w:r w:rsidRPr="00AF3943">
          <w:rPr>
            <w:sz w:val="24"/>
            <w:szCs w:val="24"/>
            <w:rPrChange w:id="1259" w:author="周 媛媛" w:date="2018-05-05T15:37:00Z">
              <w:rPr/>
            </w:rPrChange>
          </w:rPr>
          <w:t xml:space="preserve"> could automatically detect those people in the contact list who also have </w:t>
        </w:r>
        <w:proofErr w:type="spellStart"/>
        <w:r w:rsidRPr="00AF3943">
          <w:rPr>
            <w:sz w:val="24"/>
            <w:szCs w:val="24"/>
            <w:rPrChange w:id="1260" w:author="周 媛媛" w:date="2018-05-05T15:37:00Z">
              <w:rPr/>
            </w:rPrChange>
          </w:rPr>
          <w:t>WeBall</w:t>
        </w:r>
        <w:proofErr w:type="spellEnd"/>
        <w:r w:rsidRPr="00AF3943">
          <w:rPr>
            <w:sz w:val="24"/>
            <w:szCs w:val="24"/>
            <w:rPrChange w:id="1261" w:author="周 媛媛" w:date="2018-05-05T15:37:00Z">
              <w:rPr/>
            </w:rPrChange>
          </w:rPr>
          <w:t xml:space="preserve"> accounts and have shared their phone number with us and users could the</w:t>
        </w:r>
      </w:ins>
      <w:ins w:id="1262" w:author="Guest User" w:date="2018-05-05T03:53:00Z">
        <w:r w:rsidRPr="00AF3943">
          <w:rPr>
            <w:sz w:val="24"/>
            <w:szCs w:val="24"/>
            <w:rPrChange w:id="1263" w:author="周 媛媛" w:date="2018-05-05T15:37:00Z">
              <w:rPr/>
            </w:rPrChange>
          </w:rPr>
          <w:t xml:space="preserve">n directly add them as their </w:t>
        </w:r>
        <w:proofErr w:type="spellStart"/>
        <w:r w:rsidRPr="00AF3943">
          <w:rPr>
            <w:sz w:val="24"/>
            <w:szCs w:val="24"/>
            <w:rPrChange w:id="1264" w:author="周 媛媛" w:date="2018-05-05T15:37:00Z">
              <w:rPr/>
            </w:rPrChange>
          </w:rPr>
          <w:t>WeBall</w:t>
        </w:r>
        <w:proofErr w:type="spellEnd"/>
        <w:r w:rsidRPr="00AF3943">
          <w:rPr>
            <w:sz w:val="24"/>
            <w:szCs w:val="24"/>
            <w:rPrChange w:id="1265" w:author="周 媛媛" w:date="2018-05-05T15:37:00Z">
              <w:rPr/>
            </w:rPrChange>
          </w:rPr>
          <w:t xml:space="preserve"> friends. </w:t>
        </w:r>
        <w:proofErr w:type="spellStart"/>
        <w:r w:rsidRPr="00AF3943">
          <w:rPr>
            <w:sz w:val="24"/>
            <w:szCs w:val="24"/>
            <w:rPrChange w:id="1266" w:author="周 媛媛" w:date="2018-05-05T15:37:00Z">
              <w:rPr/>
            </w:rPrChange>
          </w:rPr>
          <w:t>WeBall</w:t>
        </w:r>
      </w:ins>
      <w:proofErr w:type="spellEnd"/>
      <w:ins w:id="1267" w:author="Guest User" w:date="2018-05-05T03:54:00Z">
        <w:r w:rsidRPr="00AF3943">
          <w:rPr>
            <w:sz w:val="24"/>
            <w:szCs w:val="24"/>
            <w:rPrChange w:id="1268" w:author="周 媛媛" w:date="2018-05-05T15:37:00Z">
              <w:rPr/>
            </w:rPrChange>
          </w:rPr>
          <w:t xml:space="preserve"> also has the functionality that enables users to import their Facebook friends who also have </w:t>
        </w:r>
        <w:proofErr w:type="spellStart"/>
        <w:r w:rsidRPr="00AF3943">
          <w:rPr>
            <w:sz w:val="24"/>
            <w:szCs w:val="24"/>
            <w:rPrChange w:id="1269" w:author="周 媛媛" w:date="2018-05-05T15:37:00Z">
              <w:rPr/>
            </w:rPrChange>
          </w:rPr>
          <w:t>WeBall</w:t>
        </w:r>
        <w:proofErr w:type="spellEnd"/>
        <w:r w:rsidRPr="00AF3943">
          <w:rPr>
            <w:sz w:val="24"/>
            <w:szCs w:val="24"/>
            <w:rPrChange w:id="1270" w:author="周 媛媛" w:date="2018-05-05T15:37:00Z">
              <w:rPr/>
            </w:rPrChange>
          </w:rPr>
          <w:t xml:space="preserve"> accounts and have shared </w:t>
        </w:r>
      </w:ins>
      <w:ins w:id="1271" w:author="Guest User" w:date="2018-05-05T03:55:00Z">
        <w:r w:rsidRPr="00AF3943">
          <w:rPr>
            <w:sz w:val="24"/>
            <w:szCs w:val="24"/>
            <w:rPrChange w:id="1272" w:author="周 媛媛" w:date="2018-05-05T15:37:00Z">
              <w:rPr/>
            </w:rPrChange>
          </w:rPr>
          <w:t xml:space="preserve">their social network data with us as their </w:t>
        </w:r>
        <w:proofErr w:type="spellStart"/>
        <w:r w:rsidRPr="00AF3943">
          <w:rPr>
            <w:sz w:val="24"/>
            <w:szCs w:val="24"/>
            <w:rPrChange w:id="1273" w:author="周 媛媛" w:date="2018-05-05T15:37:00Z">
              <w:rPr/>
            </w:rPrChange>
          </w:rPr>
          <w:t>WeBall</w:t>
        </w:r>
        <w:proofErr w:type="spellEnd"/>
        <w:r w:rsidRPr="00AF3943">
          <w:rPr>
            <w:sz w:val="24"/>
            <w:szCs w:val="24"/>
            <w:rPrChange w:id="1274" w:author="周 媛媛" w:date="2018-05-05T15:37:00Z">
              <w:rPr/>
            </w:rPrChange>
          </w:rPr>
          <w:t xml:space="preserve"> friends.</w:t>
        </w:r>
      </w:ins>
    </w:p>
    <w:p w14:paraId="1350033C" w14:textId="5960CF5A" w:rsidR="0A6C9CEF" w:rsidRPr="00AF3943" w:rsidRDefault="00B54EC5">
      <w:pPr>
        <w:pStyle w:val="ListParagraph"/>
        <w:numPr>
          <w:ilvl w:val="2"/>
          <w:numId w:val="6"/>
        </w:numPr>
        <w:spacing w:line="360" w:lineRule="auto"/>
        <w:jc w:val="both"/>
        <w:rPr>
          <w:ins w:id="1275" w:author="Guest User" w:date="2018-05-05T00:00:00Z"/>
          <w:sz w:val="24"/>
          <w:szCs w:val="24"/>
          <w:rPrChange w:id="1276" w:author="周 媛媛" w:date="2018-05-05T15:37:00Z">
            <w:rPr>
              <w:ins w:id="1277" w:author="Guest User" w:date="2018-05-05T00:00:00Z"/>
            </w:rPr>
          </w:rPrChange>
        </w:rPr>
        <w:pPrChange w:id="1278" w:author="Guest User" w:date="2018-05-05T03:48:00Z">
          <w:pPr/>
        </w:pPrChange>
      </w:pPr>
      <w:ins w:id="1279" w:author="Guest User" w:date="2018-05-05T03:48:00Z">
        <w:r w:rsidRPr="00AF3943">
          <w:rPr>
            <w:sz w:val="24"/>
            <w:szCs w:val="24"/>
            <w:rPrChange w:id="1280" w:author="周 媛媛" w:date="2018-05-05T15:37:00Z">
              <w:rPr/>
            </w:rPrChange>
          </w:rPr>
          <w:t xml:space="preserve">Public profile information: We collect public profile </w:t>
        </w:r>
      </w:ins>
      <w:ins w:id="1281" w:author="Guest User" w:date="2018-05-05T02:38:00Z">
        <w:r w:rsidRPr="00AF3943">
          <w:rPr>
            <w:sz w:val="24"/>
            <w:szCs w:val="24"/>
            <w:rPrChange w:id="1282" w:author="周 媛媛" w:date="2018-05-05T15:37:00Z">
              <w:rPr/>
            </w:rPrChange>
          </w:rPr>
          <w:t>information</w:t>
        </w:r>
      </w:ins>
      <w:ins w:id="1283" w:author="Guest User" w:date="2018-05-05T02:39:00Z">
        <w:r w:rsidRPr="00AF3943">
          <w:rPr>
            <w:sz w:val="24"/>
            <w:szCs w:val="24"/>
            <w:rPrChange w:id="1284" w:author="周 媛媛" w:date="2018-05-05T15:37:00Z">
              <w:rPr/>
            </w:rPrChange>
          </w:rPr>
          <w:t xml:space="preserve"> from our users to display on their profile</w:t>
        </w:r>
      </w:ins>
      <w:ins w:id="1285" w:author="Guest User" w:date="2018-05-05T02:40:00Z">
        <w:r w:rsidRPr="00AF3943">
          <w:rPr>
            <w:sz w:val="24"/>
            <w:szCs w:val="24"/>
            <w:rPrChange w:id="1286" w:author="周 媛媛" w:date="2018-05-05T15:37:00Z">
              <w:rPr/>
            </w:rPrChange>
          </w:rPr>
          <w:t xml:space="preserve"> page which would be public to all </w:t>
        </w:r>
        <w:proofErr w:type="spellStart"/>
        <w:r w:rsidRPr="00AF3943">
          <w:rPr>
            <w:sz w:val="24"/>
            <w:szCs w:val="24"/>
            <w:rPrChange w:id="1287" w:author="周 媛媛" w:date="2018-05-05T15:37:00Z">
              <w:rPr/>
            </w:rPrChange>
          </w:rPr>
          <w:t>WeBall</w:t>
        </w:r>
        <w:proofErr w:type="spellEnd"/>
        <w:r w:rsidRPr="00AF3943">
          <w:rPr>
            <w:sz w:val="24"/>
            <w:szCs w:val="24"/>
            <w:rPrChange w:id="1288" w:author="周 媛媛" w:date="2018-05-05T15:37:00Z">
              <w:rPr/>
            </w:rPrChange>
          </w:rPr>
          <w:t xml:space="preserve"> users. This kind of information includes profile picture, username. It is completely optional and it is users' responsibility</w:t>
        </w:r>
      </w:ins>
      <w:ins w:id="1289" w:author="Guest User" w:date="2018-05-05T02:42:00Z">
        <w:r w:rsidRPr="00AF3943">
          <w:rPr>
            <w:sz w:val="24"/>
            <w:szCs w:val="24"/>
            <w:rPrChange w:id="1290" w:author="周 媛媛" w:date="2018-05-05T15:37:00Z">
              <w:rPr/>
            </w:rPrChange>
          </w:rPr>
          <w:t xml:space="preserve"> to decide what information to provide to us.</w:t>
        </w:r>
      </w:ins>
      <w:ins w:id="1291" w:author="Guest User" w:date="2018-05-05T03:57:00Z">
        <w:r w:rsidRPr="00AF3943">
          <w:rPr>
            <w:sz w:val="24"/>
            <w:szCs w:val="24"/>
            <w:rPrChange w:id="1292" w:author="周 媛媛" w:date="2018-05-05T15:37:00Z">
              <w:rPr/>
            </w:rPrChange>
          </w:rPr>
          <w:t xml:space="preserve"> </w:t>
        </w:r>
      </w:ins>
      <w:ins w:id="1293" w:author="Guest User" w:date="2018-05-05T03:58:00Z">
        <w:r w:rsidRPr="00AF3943">
          <w:rPr>
            <w:sz w:val="24"/>
            <w:szCs w:val="24"/>
            <w:rPrChange w:id="1294" w:author="周 媛媛" w:date="2018-05-05T15:37:00Z">
              <w:rPr/>
            </w:rPrChange>
          </w:rPr>
          <w:t>This kind of information enables users to know each other more before they decide to play a game together.</w:t>
        </w:r>
      </w:ins>
    </w:p>
    <w:p w14:paraId="495B7C03" w14:textId="1AF71587" w:rsidR="1A1622A2" w:rsidRPr="00AF3943" w:rsidRDefault="00B54EC5">
      <w:pPr>
        <w:pStyle w:val="ListParagraph"/>
        <w:numPr>
          <w:ilvl w:val="1"/>
          <w:numId w:val="6"/>
        </w:numPr>
        <w:spacing w:line="360" w:lineRule="auto"/>
        <w:jc w:val="both"/>
        <w:rPr>
          <w:ins w:id="1295" w:author="Guest User" w:date="2018-05-05T00:00:00Z"/>
          <w:sz w:val="24"/>
          <w:szCs w:val="24"/>
          <w:rPrChange w:id="1296" w:author="周 媛媛" w:date="2018-05-05T15:37:00Z">
            <w:rPr>
              <w:ins w:id="1297" w:author="Guest User" w:date="2018-05-05T00:00:00Z"/>
            </w:rPr>
          </w:rPrChange>
        </w:rPr>
        <w:pPrChange w:id="1298" w:author="Guest User" w:date="2018-05-05T02:24:00Z">
          <w:pPr/>
        </w:pPrChange>
      </w:pPr>
      <w:ins w:id="1299" w:author="Guest User" w:date="2018-05-05T02:24:00Z">
        <w:r w:rsidRPr="00AF3943">
          <w:rPr>
            <w:sz w:val="24"/>
            <w:szCs w:val="24"/>
            <w:rPrChange w:id="1300" w:author="周 媛媛" w:date="2018-05-05T15:37:00Z">
              <w:rPr/>
            </w:rPrChange>
          </w:rPr>
          <w:t>Information we collect automatically</w:t>
        </w:r>
      </w:ins>
    </w:p>
    <w:p w14:paraId="58220F89" w14:textId="5960CF5A" w:rsidR="0775E32D" w:rsidRPr="00AF3943" w:rsidRDefault="00B54EC5">
      <w:pPr>
        <w:pStyle w:val="ListParagraph"/>
        <w:numPr>
          <w:ilvl w:val="2"/>
          <w:numId w:val="6"/>
        </w:numPr>
        <w:spacing w:line="360" w:lineRule="auto"/>
        <w:jc w:val="both"/>
        <w:rPr>
          <w:ins w:id="1301" w:author="Guest User" w:date="2018-05-05T00:00:00Z"/>
          <w:sz w:val="24"/>
          <w:szCs w:val="24"/>
          <w:rPrChange w:id="1302" w:author="周 媛媛" w:date="2018-05-05T15:37:00Z">
            <w:rPr>
              <w:ins w:id="1303" w:author="Guest User" w:date="2018-05-05T00:00:00Z"/>
            </w:rPr>
          </w:rPrChange>
        </w:rPr>
        <w:pPrChange w:id="1304" w:author="Guest User" w:date="2018-05-05T02:42:00Z">
          <w:pPr/>
        </w:pPrChange>
      </w:pPr>
      <w:ins w:id="1305" w:author="Guest User" w:date="2018-05-05T02:47:00Z">
        <w:r w:rsidRPr="00AF3943">
          <w:rPr>
            <w:sz w:val="24"/>
            <w:szCs w:val="24"/>
            <w:rPrChange w:id="1306" w:author="周 媛媛" w:date="2018-05-05T15:37:00Z">
              <w:rPr/>
            </w:rPrChange>
          </w:rPr>
          <w:t xml:space="preserve">Log information: We collect log information when users use </w:t>
        </w:r>
        <w:proofErr w:type="spellStart"/>
        <w:r w:rsidRPr="00AF3943">
          <w:rPr>
            <w:sz w:val="24"/>
            <w:szCs w:val="24"/>
            <w:rPrChange w:id="1307" w:author="周 媛媛" w:date="2018-05-05T15:37:00Z">
              <w:rPr/>
            </w:rPrChange>
          </w:rPr>
          <w:t>WeBall</w:t>
        </w:r>
        <w:proofErr w:type="spellEnd"/>
        <w:r w:rsidRPr="00AF3943">
          <w:rPr>
            <w:sz w:val="24"/>
            <w:szCs w:val="24"/>
            <w:rPrChange w:id="1308" w:author="周 媛媛" w:date="2018-05-05T15:37:00Z">
              <w:rPr/>
            </w:rPrChange>
          </w:rPr>
          <w:t>. Log information that we collect include</w:t>
        </w:r>
      </w:ins>
      <w:ins w:id="1309" w:author="Guest User" w:date="2018-05-05T03:30:00Z">
        <w:r w:rsidRPr="00AF3943">
          <w:rPr>
            <w:sz w:val="24"/>
            <w:szCs w:val="24"/>
            <w:rPrChange w:id="1310" w:author="周 媛媛" w:date="2018-05-05T15:37:00Z">
              <w:rPr/>
            </w:rPrChange>
          </w:rPr>
          <w:t xml:space="preserve">s IP address, unique device </w:t>
        </w:r>
        <w:r w:rsidRPr="00AF3943">
          <w:rPr>
            <w:sz w:val="24"/>
            <w:szCs w:val="24"/>
            <w:rPrChange w:id="1311" w:author="周 媛媛" w:date="2018-05-05T15:37:00Z">
              <w:rPr/>
            </w:rPrChange>
          </w:rPr>
          <w:lastRenderedPageBreak/>
          <w:t>identifiers and data/time of access. We use this information to make analysis about usage trend and to provide better service to our users.</w:t>
        </w:r>
      </w:ins>
    </w:p>
    <w:p w14:paraId="2AA64B28" w14:textId="627A9743" w:rsidR="0F0E7D09" w:rsidRPr="00AF3943" w:rsidRDefault="00B54EC5">
      <w:pPr>
        <w:pStyle w:val="ListParagraph"/>
        <w:numPr>
          <w:ilvl w:val="2"/>
          <w:numId w:val="6"/>
        </w:numPr>
        <w:spacing w:line="360" w:lineRule="auto"/>
        <w:jc w:val="both"/>
        <w:rPr>
          <w:ins w:id="1312" w:author="Guest User" w:date="2018-05-05T00:00:00Z"/>
          <w:sz w:val="24"/>
          <w:szCs w:val="24"/>
          <w:rPrChange w:id="1313" w:author="周 媛媛" w:date="2018-05-05T15:37:00Z">
            <w:rPr>
              <w:ins w:id="1314" w:author="Guest User" w:date="2018-05-05T00:00:00Z"/>
            </w:rPr>
          </w:rPrChange>
        </w:rPr>
        <w:pPrChange w:id="1315" w:author="Guest User" w:date="2018-05-05T02:59:00Z">
          <w:pPr/>
        </w:pPrChange>
      </w:pPr>
      <w:ins w:id="1316" w:author="Guest User" w:date="2018-05-05T03:04:00Z">
        <w:r w:rsidRPr="00AF3943">
          <w:rPr>
            <w:sz w:val="24"/>
            <w:szCs w:val="24"/>
            <w:rPrChange w:id="1317" w:author="周 媛媛" w:date="2018-05-05T15:37:00Z">
              <w:rPr/>
            </w:rPrChange>
          </w:rPr>
          <w:t>Usage information (Queries run): We collect information of what actions users perform in our application. Namely, we record</w:t>
        </w:r>
      </w:ins>
      <w:ins w:id="1318" w:author="Guest User" w:date="2018-05-05T03:05:00Z">
        <w:r w:rsidRPr="00AF3943">
          <w:rPr>
            <w:sz w:val="24"/>
            <w:szCs w:val="24"/>
            <w:rPrChange w:id="1319" w:author="周 媛媛" w:date="2018-05-05T15:37:00Z">
              <w:rPr/>
            </w:rPrChange>
          </w:rPr>
          <w:t xml:space="preserve"> who did what at when. We</w:t>
        </w:r>
      </w:ins>
      <w:ins w:id="1320" w:author="Guest User" w:date="2018-05-05T03:06:00Z">
        <w:r w:rsidRPr="00AF3943">
          <w:rPr>
            <w:sz w:val="24"/>
            <w:szCs w:val="24"/>
            <w:rPrChange w:id="1321" w:author="周 媛媛" w:date="2018-05-05T15:37:00Z">
              <w:rPr/>
            </w:rPrChange>
          </w:rPr>
          <w:t xml:space="preserve"> collect this information to get an idea of how users use our application, to make analysis of the usage trends and to improve our </w:t>
        </w:r>
      </w:ins>
      <w:ins w:id="1322" w:author="Guest User" w:date="2018-05-05T03:07:00Z">
        <w:r w:rsidRPr="00AF3943">
          <w:rPr>
            <w:sz w:val="24"/>
            <w:szCs w:val="24"/>
            <w:rPrChange w:id="1323" w:author="周 媛媛" w:date="2018-05-05T15:37:00Z">
              <w:rPr/>
            </w:rPrChange>
          </w:rPr>
          <w:t>application to make it more consistent with users' usage habits.</w:t>
        </w:r>
      </w:ins>
    </w:p>
    <w:p w14:paraId="1E99A672" w14:textId="58F46A0A" w:rsidR="51854D24" w:rsidRPr="00AF3943" w:rsidRDefault="00B54EC5">
      <w:pPr>
        <w:pStyle w:val="ListParagraph"/>
        <w:numPr>
          <w:ilvl w:val="2"/>
          <w:numId w:val="6"/>
        </w:numPr>
        <w:spacing w:line="360" w:lineRule="auto"/>
        <w:jc w:val="both"/>
        <w:rPr>
          <w:ins w:id="1324" w:author="Guest User" w:date="2018-05-05T00:00:00Z"/>
          <w:sz w:val="24"/>
          <w:szCs w:val="24"/>
          <w:rPrChange w:id="1325" w:author="周 媛媛" w:date="2018-05-05T15:37:00Z">
            <w:rPr>
              <w:ins w:id="1326" w:author="Guest User" w:date="2018-05-05T00:00:00Z"/>
            </w:rPr>
          </w:rPrChange>
        </w:rPr>
        <w:pPrChange w:id="1327" w:author="Guest User" w:date="2018-05-05T02:49:00Z">
          <w:pPr/>
        </w:pPrChange>
      </w:pPr>
      <w:ins w:id="1328" w:author="Guest User" w:date="2018-05-05T02:49:00Z">
        <w:r w:rsidRPr="00AF3943">
          <w:rPr>
            <w:sz w:val="24"/>
            <w:szCs w:val="24"/>
            <w:rPrChange w:id="1329" w:author="周 媛媛" w:date="2018-05-05T15:37:00Z">
              <w:rPr/>
            </w:rPrChange>
          </w:rPr>
          <w:t>Location information</w:t>
        </w:r>
      </w:ins>
      <w:ins w:id="1330" w:author="Guest User" w:date="2018-05-05T02:52:00Z">
        <w:r w:rsidRPr="00AF3943">
          <w:rPr>
            <w:sz w:val="24"/>
            <w:szCs w:val="24"/>
            <w:rPrChange w:id="1331" w:author="周 媛媛" w:date="2018-05-05T15:37:00Z">
              <w:rPr/>
            </w:rPrChange>
          </w:rPr>
          <w:t xml:space="preserve">: We collect information about users' precise location via Google Maps API if users allow us to do </w:t>
        </w:r>
      </w:ins>
      <w:ins w:id="1332" w:author="Guest User" w:date="2018-05-05T02:53:00Z">
        <w:r w:rsidRPr="00AF3943">
          <w:rPr>
            <w:sz w:val="24"/>
            <w:szCs w:val="24"/>
            <w:rPrChange w:id="1333" w:author="周 媛媛" w:date="2018-05-05T15:37:00Z">
              <w:rPr/>
            </w:rPrChange>
          </w:rPr>
          <w:t xml:space="preserve">so in their mobile device </w:t>
        </w:r>
      </w:ins>
      <w:ins w:id="1334" w:author="Guest User" w:date="2018-05-05T03:07:00Z">
        <w:r w:rsidRPr="00AF3943">
          <w:rPr>
            <w:sz w:val="24"/>
            <w:szCs w:val="24"/>
            <w:rPrChange w:id="1335" w:author="周 媛媛" w:date="2018-05-05T15:37:00Z">
              <w:rPr/>
            </w:rPrChange>
          </w:rPr>
          <w:t>permission setting. The location information is necessary</w:t>
        </w:r>
      </w:ins>
      <w:ins w:id="1336" w:author="Guest User" w:date="2018-05-05T03:18:00Z">
        <w:r w:rsidRPr="00AF3943">
          <w:rPr>
            <w:sz w:val="24"/>
            <w:szCs w:val="24"/>
            <w:rPrChange w:id="1337" w:author="周 媛媛" w:date="2018-05-05T15:37:00Z">
              <w:rPr/>
            </w:rPrChange>
          </w:rPr>
          <w:t xml:space="preserve"> when users want to create a new game or to discover a new game.</w:t>
        </w:r>
      </w:ins>
    </w:p>
    <w:p w14:paraId="51F4BD8A" w14:textId="14684DBE" w:rsidR="0FAA4557" w:rsidRPr="00AF3943" w:rsidRDefault="00B54EC5">
      <w:pPr>
        <w:pStyle w:val="ListParagraph"/>
        <w:numPr>
          <w:ilvl w:val="0"/>
          <w:numId w:val="6"/>
        </w:numPr>
        <w:spacing w:line="360" w:lineRule="auto"/>
        <w:jc w:val="both"/>
        <w:rPr>
          <w:ins w:id="1338" w:author="Guest User" w:date="2018-05-05T00:00:00Z"/>
          <w:sz w:val="24"/>
          <w:szCs w:val="24"/>
          <w:rPrChange w:id="1339" w:author="周 媛媛" w:date="2018-05-05T15:37:00Z">
            <w:rPr>
              <w:ins w:id="1340" w:author="Guest User" w:date="2018-05-05T00:00:00Z"/>
            </w:rPr>
          </w:rPrChange>
        </w:rPr>
        <w:pPrChange w:id="1341" w:author="Guest User" w:date="2018-05-05T02:19:00Z">
          <w:pPr>
            <w:spacing w:line="360" w:lineRule="auto"/>
          </w:pPr>
        </w:pPrChange>
      </w:pPr>
      <w:ins w:id="1342" w:author="Guest User" w:date="2018-05-05T02:19:00Z">
        <w:r w:rsidRPr="00AF3943">
          <w:rPr>
            <w:sz w:val="24"/>
            <w:szCs w:val="24"/>
            <w:rPrChange w:id="1343" w:author="周 媛媛" w:date="2018-05-05T15:37:00Z">
              <w:rPr/>
            </w:rPrChange>
          </w:rPr>
          <w:t>How we share information?</w:t>
        </w:r>
      </w:ins>
    </w:p>
    <w:p w14:paraId="1E8E7F72" w14:textId="5960CF5A" w:rsidR="2DB83844" w:rsidRPr="00AF3943" w:rsidRDefault="00B54EC5">
      <w:pPr>
        <w:pStyle w:val="ListParagraph"/>
        <w:numPr>
          <w:ilvl w:val="1"/>
          <w:numId w:val="6"/>
        </w:numPr>
        <w:spacing w:line="360" w:lineRule="auto"/>
        <w:jc w:val="both"/>
        <w:rPr>
          <w:ins w:id="1344" w:author="Guest User" w:date="2018-05-05T00:00:00Z"/>
          <w:sz w:val="24"/>
          <w:szCs w:val="24"/>
          <w:rPrChange w:id="1345" w:author="周 媛媛" w:date="2018-05-05T15:37:00Z">
            <w:rPr>
              <w:ins w:id="1346" w:author="Guest User" w:date="2018-05-05T00:00:00Z"/>
            </w:rPr>
          </w:rPrChange>
        </w:rPr>
        <w:pPrChange w:id="1347" w:author="Guest User" w:date="2018-05-05T03:36:00Z">
          <w:pPr/>
        </w:pPrChange>
      </w:pPr>
      <w:ins w:id="1348" w:author="Guest User" w:date="2018-05-05T03:36:00Z">
        <w:r w:rsidRPr="00AF3943">
          <w:rPr>
            <w:sz w:val="24"/>
            <w:szCs w:val="24"/>
            <w:rPrChange w:id="1349" w:author="周 媛媛" w:date="2018-05-05T15:37:00Z">
              <w:rPr/>
            </w:rPrChange>
          </w:rPr>
          <w:t xml:space="preserve">Information that shared publicly to all </w:t>
        </w:r>
        <w:proofErr w:type="spellStart"/>
        <w:r w:rsidRPr="00AF3943">
          <w:rPr>
            <w:sz w:val="24"/>
            <w:szCs w:val="24"/>
            <w:rPrChange w:id="1350" w:author="周 媛媛" w:date="2018-05-05T15:37:00Z">
              <w:rPr/>
            </w:rPrChange>
          </w:rPr>
          <w:t>WeBall</w:t>
        </w:r>
        <w:proofErr w:type="spellEnd"/>
        <w:r w:rsidRPr="00AF3943">
          <w:rPr>
            <w:sz w:val="24"/>
            <w:szCs w:val="24"/>
            <w:rPrChange w:id="1351" w:author="周 媛媛" w:date="2018-05-05T15:37:00Z">
              <w:rPr/>
            </w:rPrChange>
          </w:rPr>
          <w:t xml:space="preserve"> users: The information that users provide to us </w:t>
        </w:r>
      </w:ins>
      <w:ins w:id="1352" w:author="Guest User" w:date="2018-05-05T03:38:00Z">
        <w:r w:rsidRPr="00AF3943">
          <w:rPr>
            <w:sz w:val="24"/>
            <w:szCs w:val="24"/>
            <w:rPrChange w:id="1353" w:author="周 媛媛" w:date="2018-05-05T15:37:00Z">
              <w:rPr/>
            </w:rPrChange>
          </w:rPr>
          <w:t xml:space="preserve">in their  profile would be public to all </w:t>
        </w:r>
        <w:proofErr w:type="spellStart"/>
        <w:r w:rsidRPr="00AF3943">
          <w:rPr>
            <w:sz w:val="24"/>
            <w:szCs w:val="24"/>
            <w:rPrChange w:id="1354" w:author="周 媛媛" w:date="2018-05-05T15:37:00Z">
              <w:rPr/>
            </w:rPrChange>
          </w:rPr>
          <w:t>WeBall</w:t>
        </w:r>
        <w:proofErr w:type="spellEnd"/>
        <w:r w:rsidRPr="00AF3943">
          <w:rPr>
            <w:sz w:val="24"/>
            <w:szCs w:val="24"/>
            <w:rPrChange w:id="1355" w:author="周 媛媛" w:date="2018-05-05T15:37:00Z">
              <w:rPr/>
            </w:rPrChange>
          </w:rPr>
          <w:t xml:space="preserve"> users. The users themselves have the freedom to decide what to put in their profile.</w:t>
        </w:r>
      </w:ins>
    </w:p>
    <w:p w14:paraId="5705B194" w14:textId="03F2099A" w:rsidR="1AB7C34F" w:rsidRPr="00AF3943" w:rsidRDefault="00B54EC5">
      <w:pPr>
        <w:pStyle w:val="ListParagraph"/>
        <w:numPr>
          <w:ilvl w:val="1"/>
          <w:numId w:val="6"/>
        </w:numPr>
        <w:spacing w:line="360" w:lineRule="auto"/>
        <w:jc w:val="both"/>
        <w:rPr>
          <w:ins w:id="1356" w:author="Guest User" w:date="2018-05-05T00:00:00Z"/>
          <w:sz w:val="24"/>
          <w:szCs w:val="24"/>
          <w:rPrChange w:id="1357" w:author="周 媛媛" w:date="2018-05-05T15:37:00Z">
            <w:rPr>
              <w:ins w:id="1358" w:author="Guest User" w:date="2018-05-05T00:00:00Z"/>
            </w:rPr>
          </w:rPrChange>
        </w:rPr>
        <w:pPrChange w:id="1359" w:author="Guest User" w:date="2018-05-05T03:38:00Z">
          <w:pPr/>
        </w:pPrChange>
      </w:pPr>
      <w:ins w:id="1360" w:author="Guest User" w:date="2018-05-05T03:42:00Z">
        <w:r w:rsidRPr="00AF3943">
          <w:rPr>
            <w:sz w:val="24"/>
            <w:szCs w:val="24"/>
            <w:rPrChange w:id="1361" w:author="周 媛媛" w:date="2018-05-05T15:37:00Z">
              <w:rPr/>
            </w:rPrChange>
          </w:rPr>
          <w:t xml:space="preserve">Information that shared to third party API: To use third party APIs, Facebook login and Google login, we would share </w:t>
        </w:r>
      </w:ins>
      <w:ins w:id="1362" w:author="Guest User" w:date="2018-05-05T03:46:00Z">
        <w:r w:rsidRPr="00AF3943">
          <w:rPr>
            <w:sz w:val="24"/>
            <w:szCs w:val="24"/>
            <w:rPrChange w:id="1363" w:author="周 媛媛" w:date="2018-05-05T15:37:00Z">
              <w:rPr/>
            </w:rPrChange>
          </w:rPr>
          <w:t>users' email with them to enable the third party login functionality. When users choose to use third party login functionality, they consent with us sharing their email with the th</w:t>
        </w:r>
      </w:ins>
      <w:ins w:id="1364" w:author="周 媛媛" w:date="2018-05-05T15:05:00Z">
        <w:r w:rsidRPr="00AF3943">
          <w:rPr>
            <w:rFonts w:hint="eastAsia"/>
            <w:sz w:val="24"/>
            <w:szCs w:val="24"/>
            <w:rPrChange w:id="1365" w:author="周 媛媛" w:date="2018-05-05T15:37:00Z">
              <w:rPr>
                <w:rFonts w:hint="eastAsia"/>
              </w:rPr>
            </w:rPrChange>
          </w:rPr>
          <w:t>eir</w:t>
        </w:r>
      </w:ins>
      <w:ins w:id="1366" w:author="Guest User" w:date="2018-05-05T03:46:00Z">
        <w:del w:id="1367" w:author="周 媛媛" w:date="2018-05-05T15:05:00Z">
          <w:r w:rsidRPr="00AF3943" w:rsidDel="00B54EC5">
            <w:rPr>
              <w:sz w:val="24"/>
              <w:szCs w:val="24"/>
              <w:rPrChange w:id="1368" w:author="周 媛媛" w:date="2018-05-05T15:37:00Z">
                <w:rPr/>
              </w:rPrChange>
            </w:rPr>
            <w:delText>ir</w:delText>
          </w:r>
        </w:del>
        <w:r w:rsidRPr="00AF3943">
          <w:rPr>
            <w:sz w:val="24"/>
            <w:szCs w:val="24"/>
            <w:rPrChange w:id="1369" w:author="周 媛媛" w:date="2018-05-05T15:37:00Z">
              <w:rPr/>
            </w:rPrChange>
          </w:rPr>
          <w:t xml:space="preserve"> party API.</w:t>
        </w:r>
      </w:ins>
    </w:p>
    <w:p w14:paraId="63FAF466" w14:textId="5FD75561" w:rsidR="0FAA4557" w:rsidRPr="00AF3943" w:rsidRDefault="00B54EC5">
      <w:pPr>
        <w:spacing w:line="360" w:lineRule="auto"/>
        <w:ind w:left="1080"/>
        <w:jc w:val="both"/>
        <w:rPr>
          <w:ins w:id="1370" w:author="Guest User" w:date="2018-05-05T00:00:00Z"/>
          <w:sz w:val="24"/>
          <w:szCs w:val="24"/>
          <w:rPrChange w:id="1371" w:author="周 媛媛" w:date="2018-05-05T15:37:00Z">
            <w:rPr>
              <w:ins w:id="1372" w:author="Guest User" w:date="2018-05-05T00:00:00Z"/>
            </w:rPr>
          </w:rPrChange>
        </w:rPr>
        <w:pPrChange w:id="1373" w:author="Guest User" w:date="2018-05-05T03:46:00Z">
          <w:pPr>
            <w:spacing w:line="360" w:lineRule="auto"/>
          </w:pPr>
        </w:pPrChange>
      </w:pPr>
      <w:ins w:id="1374" w:author="Guest User" w:date="2018-05-05T03:47:00Z">
        <w:r w:rsidRPr="00AF3943">
          <w:rPr>
            <w:sz w:val="24"/>
            <w:szCs w:val="24"/>
            <w:rPrChange w:id="1375" w:author="周 媛媛" w:date="2018-05-05T15:37:00Z">
              <w:rPr/>
            </w:rPrChange>
          </w:rPr>
          <w:t xml:space="preserve">Other than these two cases, we would not share users' information with </w:t>
        </w:r>
      </w:ins>
      <w:ins w:id="1376" w:author="Guest User" w:date="2018-05-05T04:10:00Z">
        <w:r w:rsidRPr="00AF3943">
          <w:rPr>
            <w:sz w:val="24"/>
            <w:szCs w:val="24"/>
            <w:rPrChange w:id="1377" w:author="周 媛媛" w:date="2018-05-05T15:37:00Z">
              <w:rPr/>
            </w:rPrChange>
          </w:rPr>
          <w:t>others. We would not share, namely, give access of, the information that we collect from the users to the users themselves for security reasons.</w:t>
        </w:r>
      </w:ins>
    </w:p>
    <w:p w14:paraId="3693C871" w14:textId="045902FE" w:rsidR="0919A961" w:rsidRPr="00AF3943" w:rsidRDefault="00B54EC5">
      <w:pPr>
        <w:pStyle w:val="ListParagraph"/>
        <w:numPr>
          <w:ilvl w:val="0"/>
          <w:numId w:val="6"/>
        </w:numPr>
        <w:spacing w:line="360" w:lineRule="auto"/>
        <w:jc w:val="both"/>
        <w:rPr>
          <w:ins w:id="1378" w:author="Guest User" w:date="2018-05-05T00:00:00Z"/>
          <w:sz w:val="24"/>
          <w:szCs w:val="24"/>
          <w:rPrChange w:id="1379" w:author="周 媛媛" w:date="2018-05-05T15:37:00Z">
            <w:rPr>
              <w:ins w:id="1380" w:author="Guest User" w:date="2018-05-05T00:00:00Z"/>
            </w:rPr>
          </w:rPrChange>
        </w:rPr>
        <w:pPrChange w:id="1381" w:author="Guest User" w:date="2018-05-05T02:19:00Z">
          <w:pPr/>
        </w:pPrChange>
      </w:pPr>
      <w:ins w:id="1382" w:author="Guest User" w:date="2018-05-05T02:23:00Z">
        <w:r w:rsidRPr="00AF3943">
          <w:rPr>
            <w:sz w:val="24"/>
            <w:szCs w:val="24"/>
            <w:rPrChange w:id="1383" w:author="周 媛媛" w:date="2018-05-05T15:37:00Z">
              <w:rPr/>
            </w:rPrChange>
          </w:rPr>
          <w:t>Choi</w:t>
        </w:r>
      </w:ins>
      <w:ins w:id="1384" w:author="Guest User" w:date="2018-05-05T03:45:00Z">
        <w:r w:rsidRPr="00AF3943">
          <w:rPr>
            <w:sz w:val="24"/>
            <w:szCs w:val="24"/>
            <w:rPrChange w:id="1385" w:author="周 媛媛" w:date="2018-05-05T15:37:00Z">
              <w:rPr/>
            </w:rPrChange>
          </w:rPr>
          <w:t>ces</w:t>
        </w:r>
      </w:ins>
    </w:p>
    <w:p w14:paraId="53535B06" w14:textId="0E77E564" w:rsidR="33E9E514" w:rsidRPr="00AF3943" w:rsidRDefault="00B54EC5">
      <w:pPr>
        <w:pStyle w:val="ListParagraph"/>
        <w:numPr>
          <w:ilvl w:val="1"/>
          <w:numId w:val="6"/>
        </w:numPr>
        <w:spacing w:line="360" w:lineRule="auto"/>
        <w:jc w:val="both"/>
        <w:rPr>
          <w:ins w:id="1386" w:author="Guest User" w:date="2018-05-05T00:00:00Z"/>
          <w:sz w:val="24"/>
          <w:szCs w:val="24"/>
          <w:rPrChange w:id="1387" w:author="周 媛媛" w:date="2018-05-05T15:37:00Z">
            <w:rPr>
              <w:ins w:id="1388" w:author="Guest User" w:date="2018-05-05T00:00:00Z"/>
            </w:rPr>
          </w:rPrChange>
        </w:rPr>
        <w:pPrChange w:id="1389" w:author="Guest User" w:date="2018-05-05T03:58:00Z">
          <w:pPr/>
        </w:pPrChange>
      </w:pPr>
      <w:ins w:id="1390" w:author="Guest User" w:date="2018-05-05T03:59:00Z">
        <w:r w:rsidRPr="00AF3943">
          <w:rPr>
            <w:sz w:val="24"/>
            <w:szCs w:val="24"/>
            <w:rPrChange w:id="1391" w:author="周 媛媛" w:date="2018-05-05T15:37:00Z">
              <w:rPr/>
            </w:rPrChange>
          </w:rPr>
          <w:t>Users can limit what they provide to us: Users can decide whether to provide us with o</w:t>
        </w:r>
      </w:ins>
      <w:ins w:id="1392" w:author="Guest User" w:date="2018-05-05T04:00:00Z">
        <w:r w:rsidRPr="00AF3943">
          <w:rPr>
            <w:sz w:val="24"/>
            <w:szCs w:val="24"/>
            <w:rPrChange w:id="1393" w:author="周 媛媛" w:date="2018-05-05T15:37:00Z">
              <w:rPr/>
            </w:rPrChange>
          </w:rPr>
          <w:t>ptional account information.</w:t>
        </w:r>
      </w:ins>
      <w:ins w:id="1394" w:author="Guest User" w:date="2018-05-05T04:01:00Z">
        <w:r w:rsidRPr="00AF3943">
          <w:rPr>
            <w:sz w:val="24"/>
            <w:szCs w:val="24"/>
            <w:rPrChange w:id="1395" w:author="周 媛媛" w:date="2018-05-05T15:37:00Z">
              <w:rPr/>
            </w:rPrChange>
          </w:rPr>
          <w:t xml:space="preserve"> However, if they do not provide us their phone number, phone contacts and social network data, </w:t>
        </w:r>
        <w:r w:rsidRPr="00AF3943">
          <w:rPr>
            <w:sz w:val="24"/>
            <w:szCs w:val="24"/>
            <w:rPrChange w:id="1396" w:author="周 媛媛" w:date="2018-05-05T15:37:00Z">
              <w:rPr/>
            </w:rPrChange>
          </w:rPr>
          <w:lastRenderedPageBreak/>
          <w:t>impo</w:t>
        </w:r>
      </w:ins>
      <w:ins w:id="1397" w:author="Guest User" w:date="2018-05-05T04:02:00Z">
        <w:r w:rsidRPr="00AF3943">
          <w:rPr>
            <w:sz w:val="24"/>
            <w:szCs w:val="24"/>
            <w:rPrChange w:id="1398" w:author="周 媛媛" w:date="2018-05-05T15:37:00Z">
              <w:rPr/>
            </w:rPrChange>
          </w:rPr>
          <w:t>rting friends from phone contacts and from Facebook would not be made available to them.</w:t>
        </w:r>
      </w:ins>
    </w:p>
    <w:p w14:paraId="20D72494" w14:textId="0C8FFAD7" w:rsidR="7768C766" w:rsidRPr="00AF3943" w:rsidRDefault="00B54EC5">
      <w:pPr>
        <w:pStyle w:val="ListParagraph"/>
        <w:numPr>
          <w:ilvl w:val="1"/>
          <w:numId w:val="6"/>
        </w:numPr>
        <w:spacing w:line="360" w:lineRule="auto"/>
        <w:jc w:val="both"/>
        <w:rPr>
          <w:ins w:id="1399" w:author="Guest User" w:date="2018-05-05T00:00:00Z"/>
          <w:sz w:val="24"/>
          <w:szCs w:val="24"/>
          <w:rPrChange w:id="1400" w:author="周 媛媛" w:date="2018-05-05T15:37:00Z">
            <w:rPr>
              <w:ins w:id="1401" w:author="Guest User" w:date="2018-05-05T00:00:00Z"/>
            </w:rPr>
          </w:rPrChange>
        </w:rPr>
        <w:pPrChange w:id="1402" w:author="Guest User" w:date="2018-05-05T04:02:00Z">
          <w:pPr/>
        </w:pPrChange>
      </w:pPr>
      <w:ins w:id="1403" w:author="Guest User" w:date="2018-05-05T04:02:00Z">
        <w:r w:rsidRPr="00AF3943">
          <w:rPr>
            <w:sz w:val="24"/>
            <w:szCs w:val="24"/>
            <w:rPrChange w:id="1404" w:author="周 媛媛" w:date="2018-05-05T15:37:00Z">
              <w:rPr/>
            </w:rPrChange>
          </w:rPr>
          <w:t>U</w:t>
        </w:r>
      </w:ins>
      <w:ins w:id="1405" w:author="Guest User" w:date="2018-05-05T04:03:00Z">
        <w:r w:rsidRPr="00AF3943">
          <w:rPr>
            <w:sz w:val="24"/>
            <w:szCs w:val="24"/>
            <w:rPrChange w:id="1406" w:author="周 媛媛" w:date="2018-05-05T15:37:00Z">
              <w:rPr/>
            </w:rPrChange>
          </w:rPr>
          <w:t xml:space="preserve">sers can limit our access to their information on their phone: Mobile device operating systems </w:t>
        </w:r>
      </w:ins>
      <w:ins w:id="1407" w:author="Guest User" w:date="2018-05-05T04:04:00Z">
        <w:r w:rsidRPr="00AF3943">
          <w:rPr>
            <w:sz w:val="24"/>
            <w:szCs w:val="24"/>
            <w:rPrChange w:id="1408" w:author="周 媛媛" w:date="2018-05-05T15:37:00Z">
              <w:rPr/>
            </w:rPrChange>
          </w:rPr>
          <w:t xml:space="preserve">provide users the ability to refuse </w:t>
        </w:r>
      </w:ins>
      <w:ins w:id="1409" w:author="Guest User" w:date="2018-05-05T04:05:00Z">
        <w:r w:rsidRPr="00AF3943">
          <w:rPr>
            <w:sz w:val="24"/>
            <w:szCs w:val="24"/>
            <w:rPrChange w:id="1410" w:author="周 媛媛" w:date="2018-05-05T15:37:00Z">
              <w:rPr/>
            </w:rPrChange>
          </w:rPr>
          <w:t xml:space="preserve">to provide us certain information like location information. However, if users do not give us the location information, create games and discovers games would not be made available to them. </w:t>
        </w:r>
      </w:ins>
    </w:p>
    <w:p w14:paraId="61E6E5D3" w14:textId="2492DE25" w:rsidR="7C7E290D" w:rsidRPr="00AF3943" w:rsidRDefault="00B54EC5">
      <w:pPr>
        <w:pStyle w:val="ListParagraph"/>
        <w:numPr>
          <w:ilvl w:val="1"/>
          <w:numId w:val="6"/>
        </w:numPr>
        <w:spacing w:line="360" w:lineRule="auto"/>
        <w:jc w:val="both"/>
        <w:rPr>
          <w:ins w:id="1411" w:author="Guest User" w:date="2018-05-05T00:00:00Z"/>
          <w:sz w:val="24"/>
          <w:szCs w:val="24"/>
          <w:rPrChange w:id="1412" w:author="周 媛媛" w:date="2018-05-05T15:37:00Z">
            <w:rPr>
              <w:ins w:id="1413" w:author="Guest User" w:date="2018-05-05T00:00:00Z"/>
            </w:rPr>
          </w:rPrChange>
        </w:rPr>
        <w:pPrChange w:id="1414" w:author="Guest User" w:date="2018-05-05T04:06:00Z">
          <w:pPr/>
        </w:pPrChange>
      </w:pPr>
      <w:ins w:id="1415" w:author="Guest User" w:date="2018-05-05T04:07:00Z">
        <w:r w:rsidRPr="00AF3943">
          <w:rPr>
            <w:sz w:val="24"/>
            <w:szCs w:val="24"/>
            <w:rPrChange w:id="1416" w:author="周 媛媛" w:date="2018-05-05T15:37:00Z">
              <w:rPr/>
            </w:rPrChange>
          </w:rPr>
          <w:t>Delete all their information from our system: Users have the option to delete all their information from our system. They can do so by deleting their accounts in the Me page.</w:t>
        </w:r>
      </w:ins>
    </w:p>
    <w:p w14:paraId="75CEEC21" w14:textId="6A9BFE45" w:rsidR="3BEC8515" w:rsidRPr="00AF3943" w:rsidRDefault="00B54EC5">
      <w:pPr>
        <w:pStyle w:val="ListParagraph"/>
        <w:numPr>
          <w:ilvl w:val="0"/>
          <w:numId w:val="6"/>
        </w:numPr>
        <w:spacing w:line="360" w:lineRule="auto"/>
        <w:jc w:val="both"/>
        <w:rPr>
          <w:ins w:id="1417" w:author="Guest User" w:date="2018-05-05T00:00:00Z"/>
          <w:sz w:val="24"/>
          <w:szCs w:val="24"/>
          <w:rPrChange w:id="1418" w:author="周 媛媛" w:date="2018-05-05T15:37:00Z">
            <w:rPr>
              <w:ins w:id="1419" w:author="Guest User" w:date="2018-05-05T00:00:00Z"/>
            </w:rPr>
          </w:rPrChange>
        </w:rPr>
        <w:pPrChange w:id="1420" w:author="Guest User" w:date="2018-05-05T04:15:00Z">
          <w:pPr/>
        </w:pPrChange>
      </w:pPr>
      <w:ins w:id="1421" w:author="Guest User" w:date="2018-05-05T04:15:00Z">
        <w:r w:rsidRPr="00AF3943">
          <w:rPr>
            <w:sz w:val="24"/>
            <w:szCs w:val="24"/>
            <w:rPrChange w:id="1422" w:author="周 媛媛" w:date="2018-05-05T15:37:00Z">
              <w:rPr/>
            </w:rPrChange>
          </w:rPr>
          <w:t>How long we retain the information and how we dispose it?</w:t>
        </w:r>
      </w:ins>
    </w:p>
    <w:p w14:paraId="28DE9565" w14:textId="189367A4" w:rsidR="3BEC8515" w:rsidRPr="00AF3943" w:rsidRDefault="00B54EC5">
      <w:pPr>
        <w:pStyle w:val="ListParagraph"/>
        <w:numPr>
          <w:ilvl w:val="1"/>
          <w:numId w:val="6"/>
        </w:numPr>
        <w:spacing w:line="360" w:lineRule="auto"/>
        <w:jc w:val="both"/>
        <w:rPr>
          <w:ins w:id="1423" w:author="Guest User" w:date="2018-05-05T00:00:00Z"/>
          <w:sz w:val="24"/>
          <w:szCs w:val="24"/>
          <w:rPrChange w:id="1424" w:author="周 媛媛" w:date="2018-05-05T15:37:00Z">
            <w:rPr>
              <w:ins w:id="1425" w:author="Guest User" w:date="2018-05-05T00:00:00Z"/>
            </w:rPr>
          </w:rPrChange>
        </w:rPr>
        <w:pPrChange w:id="1426" w:author="Guest User" w:date="2018-05-05T04:15:00Z">
          <w:pPr/>
        </w:pPrChange>
      </w:pPr>
      <w:ins w:id="1427" w:author="Guest User" w:date="2018-05-05T04:16:00Z">
        <w:r w:rsidRPr="00AF3943">
          <w:rPr>
            <w:sz w:val="24"/>
            <w:szCs w:val="24"/>
            <w:rPrChange w:id="1428" w:author="周 媛媛" w:date="2018-05-05T15:37:00Z">
              <w:rPr/>
            </w:rPrChange>
          </w:rPr>
          <w:t>Information we retain ephemerally</w:t>
        </w:r>
      </w:ins>
      <w:ins w:id="1429" w:author="Guest User" w:date="2018-05-05T04:18:00Z">
        <w:r w:rsidRPr="00AF3943">
          <w:rPr>
            <w:sz w:val="24"/>
            <w:szCs w:val="24"/>
            <w:rPrChange w:id="1430" w:author="周 媛媛" w:date="2018-05-05T15:37:00Z">
              <w:rPr/>
            </w:rPrChange>
          </w:rPr>
          <w:t xml:space="preserve">: We retain </w:t>
        </w:r>
      </w:ins>
      <w:ins w:id="1431" w:author="Guest User" w:date="2018-05-05T04:21:00Z">
        <w:r w:rsidRPr="00AF3943">
          <w:rPr>
            <w:sz w:val="24"/>
            <w:szCs w:val="24"/>
            <w:rPrChange w:id="1432" w:author="周 媛媛" w:date="2018-05-05T15:37:00Z">
              <w:rPr/>
            </w:rPrChange>
          </w:rPr>
          <w:t xml:space="preserve">location information ephemerally because we expect users to </w:t>
        </w:r>
      </w:ins>
      <w:ins w:id="1433" w:author="Guest User" w:date="2018-05-05T04:24:00Z">
        <w:r w:rsidRPr="00AF3943">
          <w:rPr>
            <w:sz w:val="24"/>
            <w:szCs w:val="24"/>
            <w:rPrChange w:id="1434" w:author="周 媛媛" w:date="2018-05-05T15:37:00Z">
              <w:rPr/>
            </w:rPrChange>
          </w:rPr>
          <w:t>change location constantly. We get users' location information only when users are m</w:t>
        </w:r>
      </w:ins>
      <w:ins w:id="1435" w:author="周 媛媛" w:date="2018-05-05T15:05:00Z">
        <w:r w:rsidRPr="00AF3943">
          <w:rPr>
            <w:rFonts w:hint="eastAsia"/>
            <w:sz w:val="24"/>
            <w:szCs w:val="24"/>
            <w:rPrChange w:id="1436" w:author="周 媛媛" w:date="2018-05-05T15:37:00Z">
              <w:rPr>
                <w:rFonts w:hint="eastAsia"/>
              </w:rPr>
            </w:rPrChange>
          </w:rPr>
          <w:t>a</w:t>
        </w:r>
      </w:ins>
      <w:ins w:id="1437" w:author="Guest User" w:date="2018-05-05T04:24:00Z">
        <w:del w:id="1438" w:author="周 媛媛" w:date="2018-05-05T15:04:00Z">
          <w:r w:rsidRPr="00AF3943" w:rsidDel="00B54EC5">
            <w:rPr>
              <w:sz w:val="24"/>
              <w:szCs w:val="24"/>
              <w:rPrChange w:id="1439" w:author="周 媛媛" w:date="2018-05-05T15:37:00Z">
                <w:rPr/>
              </w:rPrChange>
            </w:rPr>
            <w:delText>e</w:delText>
          </w:r>
        </w:del>
        <w:r w:rsidRPr="00AF3943">
          <w:rPr>
            <w:sz w:val="24"/>
            <w:szCs w:val="24"/>
            <w:rPrChange w:id="1440" w:author="周 媛媛" w:date="2018-05-05T15:37:00Z">
              <w:rPr/>
            </w:rPrChange>
          </w:rPr>
          <w:t>king actions that need their location and we do not store it in our database. Thus, we do not need to dispose this information.</w:t>
        </w:r>
      </w:ins>
    </w:p>
    <w:p w14:paraId="0FFDD746" w14:textId="3F4A56D3" w:rsidR="57252D8D" w:rsidRPr="00AF3943" w:rsidRDefault="00B54EC5">
      <w:pPr>
        <w:pStyle w:val="ListParagraph"/>
        <w:numPr>
          <w:ilvl w:val="1"/>
          <w:numId w:val="6"/>
        </w:numPr>
        <w:spacing w:line="360" w:lineRule="auto"/>
        <w:jc w:val="both"/>
        <w:rPr>
          <w:ins w:id="1441" w:author="Guest User" w:date="2018-05-05T00:00:00Z"/>
          <w:sz w:val="24"/>
          <w:szCs w:val="24"/>
          <w:rPrChange w:id="1442" w:author="周 媛媛" w:date="2018-05-05T15:37:00Z">
            <w:rPr>
              <w:ins w:id="1443" w:author="Guest User" w:date="2018-05-05T00:00:00Z"/>
            </w:rPr>
          </w:rPrChange>
        </w:rPr>
        <w:pPrChange w:id="1444" w:author="Guest User" w:date="2018-05-05T04:16:00Z">
          <w:pPr/>
        </w:pPrChange>
      </w:pPr>
      <w:ins w:id="1445" w:author="Guest User" w:date="2018-05-05T04:17:00Z">
        <w:r w:rsidRPr="00AF3943">
          <w:rPr>
            <w:sz w:val="24"/>
            <w:szCs w:val="24"/>
            <w:rPrChange w:id="1446" w:author="周 媛媛" w:date="2018-05-05T15:37:00Z">
              <w:rPr/>
            </w:rPrChange>
          </w:rPr>
          <w:t>Information we retain as long as the</w:t>
        </w:r>
      </w:ins>
      <w:ins w:id="1447" w:author="Guest User" w:date="2018-05-05T04:18:00Z">
        <w:r w:rsidRPr="00AF3943">
          <w:rPr>
            <w:sz w:val="24"/>
            <w:szCs w:val="24"/>
            <w:rPrChange w:id="1448" w:author="周 媛媛" w:date="2018-05-05T15:37:00Z">
              <w:rPr/>
            </w:rPrChange>
          </w:rPr>
          <w:t xml:space="preserve"> user has a </w:t>
        </w:r>
        <w:proofErr w:type="spellStart"/>
        <w:r w:rsidRPr="00AF3943">
          <w:rPr>
            <w:sz w:val="24"/>
            <w:szCs w:val="24"/>
            <w:rPrChange w:id="1449" w:author="周 媛媛" w:date="2018-05-05T15:37:00Z">
              <w:rPr/>
            </w:rPrChange>
          </w:rPr>
          <w:t>WeBall</w:t>
        </w:r>
        <w:proofErr w:type="spellEnd"/>
        <w:r w:rsidRPr="00AF3943">
          <w:rPr>
            <w:sz w:val="24"/>
            <w:szCs w:val="24"/>
            <w:rPrChange w:id="1450" w:author="周 媛媛" w:date="2018-05-05T15:37:00Z">
              <w:rPr/>
            </w:rPrChange>
          </w:rPr>
          <w:t xml:space="preserve"> account</w:t>
        </w:r>
      </w:ins>
      <w:ins w:id="1451" w:author="Guest User" w:date="2018-05-05T04:24:00Z">
        <w:r w:rsidRPr="00AF3943">
          <w:rPr>
            <w:sz w:val="24"/>
            <w:szCs w:val="24"/>
            <w:rPrChange w:id="1452" w:author="周 媛媛" w:date="2018-05-05T15:37:00Z">
              <w:rPr/>
            </w:rPrChange>
          </w:rPr>
          <w:t>: Basic account information and optional</w:t>
        </w:r>
      </w:ins>
      <w:ins w:id="1453" w:author="Guest User" w:date="2018-05-05T04:25:00Z">
        <w:r w:rsidRPr="00AF3943">
          <w:rPr>
            <w:sz w:val="24"/>
            <w:szCs w:val="24"/>
            <w:rPrChange w:id="1454" w:author="周 媛媛" w:date="2018-05-05T15:37:00Z">
              <w:rPr/>
            </w:rPrChange>
          </w:rPr>
          <w:t xml:space="preserve"> account information. We dispose this information when users choose to delete their </w:t>
        </w:r>
        <w:proofErr w:type="spellStart"/>
        <w:r w:rsidRPr="00AF3943">
          <w:rPr>
            <w:sz w:val="24"/>
            <w:szCs w:val="24"/>
            <w:rPrChange w:id="1455" w:author="周 媛媛" w:date="2018-05-05T15:37:00Z">
              <w:rPr/>
            </w:rPrChange>
          </w:rPr>
          <w:t>WeBall</w:t>
        </w:r>
        <w:proofErr w:type="spellEnd"/>
        <w:r w:rsidRPr="00AF3943">
          <w:rPr>
            <w:sz w:val="24"/>
            <w:szCs w:val="24"/>
            <w:rPrChange w:id="1456" w:author="周 媛媛" w:date="2018-05-05T15:37:00Z">
              <w:rPr/>
            </w:rPrChange>
          </w:rPr>
          <w:t xml:space="preserve"> accounts by removing it from the Firebase database.</w:t>
        </w:r>
      </w:ins>
    </w:p>
    <w:p w14:paraId="2014E93E" w14:textId="127FC349" w:rsidR="4D147632" w:rsidRPr="00AF3943" w:rsidRDefault="00B54EC5">
      <w:pPr>
        <w:pStyle w:val="ListParagraph"/>
        <w:numPr>
          <w:ilvl w:val="1"/>
          <w:numId w:val="6"/>
        </w:numPr>
        <w:spacing w:line="360" w:lineRule="auto"/>
        <w:jc w:val="both"/>
        <w:rPr>
          <w:ins w:id="1457" w:author="Guest User" w:date="2018-05-05T00:00:00Z"/>
          <w:sz w:val="24"/>
          <w:szCs w:val="24"/>
          <w:rPrChange w:id="1458" w:author="周 媛媛" w:date="2018-05-05T15:37:00Z">
            <w:rPr>
              <w:ins w:id="1459" w:author="Guest User" w:date="2018-05-05T00:00:00Z"/>
            </w:rPr>
          </w:rPrChange>
        </w:rPr>
        <w:pPrChange w:id="1460" w:author="Guest User" w:date="2018-05-05T04:18:00Z">
          <w:pPr/>
        </w:pPrChange>
      </w:pPr>
      <w:ins w:id="1461" w:author="Guest User" w:date="2018-05-05T04:18:00Z">
        <w:r w:rsidRPr="00AF3943">
          <w:rPr>
            <w:sz w:val="24"/>
            <w:szCs w:val="24"/>
            <w:rPrChange w:id="1462" w:author="周 媛媛" w:date="2018-05-05T15:37:00Z">
              <w:rPr/>
            </w:rPrChange>
          </w:rPr>
          <w:t>Information we retain for up to 12 mon</w:t>
        </w:r>
      </w:ins>
      <w:ins w:id="1463" w:author="Guest User" w:date="2018-05-05T04:27:00Z">
        <w:r w:rsidRPr="00AF3943">
          <w:rPr>
            <w:sz w:val="24"/>
            <w:szCs w:val="24"/>
            <w:rPrChange w:id="1464" w:author="周 媛媛" w:date="2018-05-05T15:37:00Z">
              <w:rPr/>
            </w:rPrChange>
          </w:rPr>
          <w:t>ths: Log information including IP address, data/time of access, unique device identifiers and queries run. We dispose there kinds of information by removing them from the Firebase database.</w:t>
        </w:r>
      </w:ins>
    </w:p>
    <w:p w14:paraId="6728740B" w14:textId="22D45904" w:rsidR="0C1F32B5" w:rsidRPr="00AF3943" w:rsidRDefault="0C1F32B5">
      <w:pPr>
        <w:spacing w:line="360" w:lineRule="auto"/>
        <w:jc w:val="both"/>
        <w:rPr>
          <w:del w:id="1465" w:author="Guest User" w:date="2018-05-05T00:00:00Z"/>
          <w:sz w:val="24"/>
          <w:szCs w:val="24"/>
          <w:rPrChange w:id="1466" w:author="周 媛媛" w:date="2018-05-05T15:37:00Z">
            <w:rPr>
              <w:del w:id="1467" w:author="Guest User" w:date="2018-05-05T00:00:00Z"/>
            </w:rPr>
          </w:rPrChange>
        </w:rPr>
      </w:pPr>
    </w:p>
    <w:p w14:paraId="4875B12C" w14:textId="77777777" w:rsidR="00B20356" w:rsidRPr="00AF3943" w:rsidRDefault="00B20356">
      <w:pPr>
        <w:spacing w:line="360" w:lineRule="auto"/>
        <w:jc w:val="both"/>
        <w:rPr>
          <w:sz w:val="24"/>
          <w:szCs w:val="24"/>
          <w:rPrChange w:id="1468" w:author="周 媛媛" w:date="2018-05-05T15:37:00Z">
            <w:rPr/>
          </w:rPrChange>
        </w:rPr>
      </w:pPr>
    </w:p>
    <w:p w14:paraId="661ACE42" w14:textId="77777777" w:rsidR="00B20356" w:rsidRPr="00AF3943" w:rsidRDefault="00B54EC5" w:rsidP="5869F32A">
      <w:pPr>
        <w:spacing w:line="360" w:lineRule="auto"/>
        <w:contextualSpacing/>
        <w:jc w:val="both"/>
        <w:rPr>
          <w:del w:id="1469" w:author="Guest User" w:date="2018-05-05T00:00:00Z"/>
          <w:sz w:val="24"/>
          <w:szCs w:val="24"/>
          <w:rPrChange w:id="1470" w:author="周 媛媛" w:date="2018-05-05T15:37:00Z">
            <w:rPr>
              <w:del w:id="1471" w:author="Guest User" w:date="2018-05-05T00:00:00Z"/>
            </w:rPr>
          </w:rPrChange>
        </w:rPr>
      </w:pPr>
      <w:del w:id="1472" w:author="Guest User" w:date="2018-05-05T04:36:00Z">
        <w:r w:rsidRPr="00AF3943">
          <w:rPr>
            <w:sz w:val="24"/>
            <w:szCs w:val="24"/>
            <w:rPrChange w:id="1473" w:author="周 媛媛" w:date="2018-05-05T15:37:00Z">
              <w:rPr/>
            </w:rPrChange>
          </w:rPr>
          <w:delText>What information would we collect from users and why we need that information?</w:delText>
        </w:r>
      </w:del>
    </w:p>
    <w:p w14:paraId="2D679BAF" w14:textId="77777777" w:rsidR="00B20356" w:rsidRPr="00AF3943" w:rsidRDefault="00B20356">
      <w:pPr>
        <w:spacing w:line="360" w:lineRule="auto"/>
        <w:jc w:val="both"/>
        <w:rPr>
          <w:del w:id="1474" w:author="Guest User" w:date="2018-05-05T04:36:00Z"/>
          <w:sz w:val="24"/>
          <w:szCs w:val="24"/>
          <w:rPrChange w:id="1475" w:author="周 媛媛" w:date="2018-05-05T15:37:00Z">
            <w:rPr>
              <w:del w:id="1476" w:author="Guest User" w:date="2018-05-05T04:36:00Z"/>
            </w:rPr>
          </w:rPrChange>
        </w:rPr>
      </w:pPr>
    </w:p>
    <w:p w14:paraId="7ACC5D04" w14:textId="77777777" w:rsidR="00B20356" w:rsidRPr="00AF3943" w:rsidRDefault="00B54EC5">
      <w:pPr>
        <w:spacing w:line="360" w:lineRule="auto"/>
        <w:ind w:left="720"/>
        <w:jc w:val="both"/>
        <w:rPr>
          <w:del w:id="1477" w:author="Guest User" w:date="2018-05-05T00:00:00Z"/>
          <w:sz w:val="24"/>
          <w:szCs w:val="24"/>
          <w:rPrChange w:id="1478" w:author="周 媛媛" w:date="2018-05-05T15:37:00Z">
            <w:rPr>
              <w:del w:id="1479" w:author="Guest User" w:date="2018-05-05T00:00:00Z"/>
            </w:rPr>
          </w:rPrChange>
        </w:rPr>
      </w:pPr>
      <w:del w:id="1480" w:author="Guest User" w:date="2018-05-05T04:36:00Z">
        <w:r w:rsidRPr="00AF3943">
          <w:rPr>
            <w:sz w:val="24"/>
            <w:szCs w:val="24"/>
            <w:rPrChange w:id="1481" w:author="周 媛媛" w:date="2018-05-05T15:37:00Z">
              <w:rPr/>
            </w:rPrChange>
          </w:rPr>
          <w:delText xml:space="preserve">Users’ privacy is of our utmost concern. We strive to collect minimum user information in order to protect user privacy. </w:delText>
        </w:r>
      </w:del>
    </w:p>
    <w:p w14:paraId="0D19577F" w14:textId="77777777" w:rsidR="00B20356" w:rsidRPr="00AF3943" w:rsidRDefault="00B20356">
      <w:pPr>
        <w:spacing w:line="360" w:lineRule="auto"/>
        <w:jc w:val="both"/>
        <w:rPr>
          <w:del w:id="1482" w:author="Guest User" w:date="2018-05-05T04:36:00Z"/>
          <w:sz w:val="24"/>
          <w:szCs w:val="24"/>
          <w:rPrChange w:id="1483" w:author="周 媛媛" w:date="2018-05-05T15:37:00Z">
            <w:rPr>
              <w:del w:id="1484" w:author="Guest User" w:date="2018-05-05T04:36:00Z"/>
            </w:rPr>
          </w:rPrChange>
        </w:rPr>
      </w:pPr>
    </w:p>
    <w:p w14:paraId="203E4C20" w14:textId="77777777" w:rsidR="00B20356" w:rsidRPr="00AF3943" w:rsidRDefault="00B54EC5">
      <w:pPr>
        <w:spacing w:line="360" w:lineRule="auto"/>
        <w:ind w:left="720"/>
        <w:jc w:val="both"/>
        <w:rPr>
          <w:del w:id="1485" w:author="Guest User" w:date="2018-05-05T00:00:00Z"/>
          <w:sz w:val="24"/>
          <w:szCs w:val="24"/>
          <w:rPrChange w:id="1486" w:author="周 媛媛" w:date="2018-05-05T15:37:00Z">
            <w:rPr>
              <w:del w:id="1487" w:author="Guest User" w:date="2018-05-05T00:00:00Z"/>
            </w:rPr>
          </w:rPrChange>
        </w:rPr>
      </w:pPr>
      <w:del w:id="1488" w:author="Guest User" w:date="2018-05-05T04:36:00Z">
        <w:r w:rsidRPr="00AF3943">
          <w:rPr>
            <w:sz w:val="24"/>
            <w:szCs w:val="24"/>
            <w:rPrChange w:id="1489" w:author="周 媛媛" w:date="2018-05-05T15:37:00Z">
              <w:rPr/>
            </w:rPrChange>
          </w:rPr>
          <w:delText xml:space="preserve">The only requisite information that we need our users to provide is their email address. We would ask for that when users register for our app. With authentication purposes, we would need to send a random code to the email address provided to make sure that the user is not robot. If they are logging in with their Google or Facebook account, email address is not necessary. Both Google and Facebook sign-in APIs are using OAuth 2.0 protocol for authentication and authorization. </w:delText>
        </w:r>
      </w:del>
    </w:p>
    <w:p w14:paraId="10FB28D1" w14:textId="77777777" w:rsidR="00B20356" w:rsidRPr="00AF3943" w:rsidDel="00E945A7" w:rsidRDefault="00B20356">
      <w:pPr>
        <w:spacing w:line="360" w:lineRule="auto"/>
        <w:jc w:val="both"/>
        <w:rPr>
          <w:del w:id="1490" w:author="周 媛媛" w:date="2018-05-05T15:46:00Z"/>
          <w:sz w:val="24"/>
          <w:szCs w:val="24"/>
          <w:rPrChange w:id="1491" w:author="周 媛媛" w:date="2018-05-05T15:37:00Z">
            <w:rPr>
              <w:del w:id="1492" w:author="周 媛媛" w:date="2018-05-05T15:46:00Z"/>
            </w:rPr>
          </w:rPrChange>
        </w:rPr>
      </w:pPr>
    </w:p>
    <w:p w14:paraId="0E598E74" w14:textId="77777777" w:rsidR="00B20356" w:rsidRPr="00AF3943" w:rsidRDefault="00B54EC5">
      <w:pPr>
        <w:spacing w:line="360" w:lineRule="auto"/>
        <w:ind w:left="720"/>
        <w:jc w:val="both"/>
        <w:rPr>
          <w:del w:id="1493" w:author="Guest User" w:date="2018-05-05T00:00:00Z"/>
          <w:sz w:val="24"/>
          <w:szCs w:val="24"/>
          <w:rPrChange w:id="1494" w:author="周 媛媛" w:date="2018-05-05T15:37:00Z">
            <w:rPr>
              <w:del w:id="1495" w:author="Guest User" w:date="2018-05-05T00:00:00Z"/>
            </w:rPr>
          </w:rPrChange>
        </w:rPr>
      </w:pPr>
      <w:del w:id="1496" w:author="Guest User" w:date="2018-05-05T04:36:00Z">
        <w:r w:rsidRPr="00AF3943">
          <w:rPr>
            <w:sz w:val="24"/>
            <w:szCs w:val="24"/>
            <w:rPrChange w:id="1497" w:author="周 媛媛" w:date="2018-05-05T15:37:00Z">
              <w:rPr/>
            </w:rPrChange>
          </w:rPr>
          <w:delText>Users would be able to manage their privacy preferences in their account settings. They can choose whether to share their current location with our app and whether to receive notifications from our app. With user’s current location, we can provide users information like how can they reach the game location from their current location. Moreover, our app can sort games based on distance. So users can see what games are nearby. The privacy preferences can be changed anytime. With notification on, we can send users alert when their games are starting in fifteen minutes as a reminder.</w:delText>
        </w:r>
      </w:del>
    </w:p>
    <w:p w14:paraId="1CBAB848" w14:textId="77777777" w:rsidR="00B20356" w:rsidRPr="00AF3943" w:rsidRDefault="00B20356">
      <w:pPr>
        <w:spacing w:line="360" w:lineRule="auto"/>
        <w:jc w:val="both"/>
        <w:rPr>
          <w:del w:id="1498" w:author="Guest User" w:date="2018-05-05T04:36:00Z"/>
          <w:sz w:val="24"/>
          <w:szCs w:val="24"/>
          <w:rPrChange w:id="1499" w:author="周 媛媛" w:date="2018-05-05T15:37:00Z">
            <w:rPr>
              <w:del w:id="1500" w:author="Guest User" w:date="2018-05-05T04:36:00Z"/>
            </w:rPr>
          </w:rPrChange>
        </w:rPr>
      </w:pPr>
    </w:p>
    <w:p w14:paraId="423C6837" w14:textId="77777777" w:rsidR="00B20356" w:rsidRPr="00AF3943" w:rsidRDefault="00B54EC5">
      <w:pPr>
        <w:spacing w:line="360" w:lineRule="auto"/>
        <w:ind w:left="720"/>
        <w:jc w:val="both"/>
        <w:rPr>
          <w:del w:id="1501" w:author="Guest User" w:date="2018-05-05T00:00:00Z"/>
          <w:sz w:val="24"/>
          <w:szCs w:val="24"/>
          <w:rPrChange w:id="1502" w:author="周 媛媛" w:date="2018-05-05T15:37:00Z">
            <w:rPr>
              <w:del w:id="1503" w:author="Guest User" w:date="2018-05-05T00:00:00Z"/>
            </w:rPr>
          </w:rPrChange>
        </w:rPr>
      </w:pPr>
      <w:del w:id="1504" w:author="Guest User" w:date="2018-05-05T04:36:00Z">
        <w:r w:rsidRPr="00AF3943">
          <w:rPr>
            <w:sz w:val="24"/>
            <w:szCs w:val="24"/>
            <w:rPrChange w:id="1505" w:author="周 媛媛" w:date="2018-05-05T15:37:00Z">
              <w:rPr/>
            </w:rPrChange>
          </w:rPr>
          <w:delText>Our app would also ask for access to users’ photo library if they want to add or change their profile icon.</w:delText>
        </w:r>
      </w:del>
    </w:p>
    <w:p w14:paraId="2276D974" w14:textId="77777777" w:rsidR="00B20356" w:rsidRPr="00AF3943" w:rsidDel="00AF3943" w:rsidRDefault="00B20356">
      <w:pPr>
        <w:spacing w:line="360" w:lineRule="auto"/>
        <w:jc w:val="both"/>
        <w:rPr>
          <w:del w:id="1506" w:author="周 媛媛" w:date="2018-05-05T15:37:00Z"/>
          <w:sz w:val="24"/>
          <w:szCs w:val="24"/>
          <w:rPrChange w:id="1507" w:author="周 媛媛" w:date="2018-05-05T15:37:00Z">
            <w:rPr>
              <w:del w:id="1508" w:author="周 媛媛" w:date="2018-05-05T15:37:00Z"/>
            </w:rPr>
          </w:rPrChange>
        </w:rPr>
      </w:pPr>
    </w:p>
    <w:p w14:paraId="4480F7F4" w14:textId="77777777" w:rsidR="00B20356" w:rsidRPr="00AF3943" w:rsidRDefault="00B54EC5">
      <w:pPr>
        <w:spacing w:line="360" w:lineRule="auto"/>
        <w:ind w:left="720"/>
        <w:jc w:val="both"/>
        <w:rPr>
          <w:del w:id="1509" w:author="Guest User" w:date="2018-05-05T00:00:00Z"/>
          <w:sz w:val="24"/>
          <w:szCs w:val="24"/>
          <w:rPrChange w:id="1510" w:author="周 媛媛" w:date="2018-05-05T15:37:00Z">
            <w:rPr>
              <w:del w:id="1511" w:author="Guest User" w:date="2018-05-05T00:00:00Z"/>
            </w:rPr>
          </w:rPrChange>
        </w:rPr>
      </w:pPr>
      <w:del w:id="1512" w:author="Guest User" w:date="2018-05-05T04:36:00Z">
        <w:r w:rsidRPr="00AF3943">
          <w:rPr>
            <w:sz w:val="24"/>
            <w:szCs w:val="24"/>
            <w:rPrChange w:id="1513" w:author="周 媛媛" w:date="2018-05-05T15:37:00Z">
              <w:rPr/>
            </w:rPrChange>
          </w:rPr>
          <w:delText xml:space="preserve">Also, as a pickup game scheduler, we care about users’ physical security because they would meet strangers on our app. Thus, we would also ask for users’ age, gender and occupation when they register. So users can choose to join a game or not based on these information from other participants. But this information is optional and users can choose not to let other users see this information even they provide us with it when they register. </w:delText>
        </w:r>
      </w:del>
    </w:p>
    <w:p w14:paraId="22B52A0D" w14:textId="77777777" w:rsidR="00B20356" w:rsidRPr="00AF3943" w:rsidRDefault="00B20356">
      <w:pPr>
        <w:spacing w:line="360" w:lineRule="auto"/>
        <w:jc w:val="both"/>
        <w:rPr>
          <w:del w:id="1514" w:author="Guest User" w:date="2018-05-05T04:36:00Z"/>
          <w:sz w:val="24"/>
          <w:szCs w:val="24"/>
          <w:rPrChange w:id="1515" w:author="周 媛媛" w:date="2018-05-05T15:37:00Z">
            <w:rPr>
              <w:del w:id="1516" w:author="Guest User" w:date="2018-05-05T04:36:00Z"/>
            </w:rPr>
          </w:rPrChange>
        </w:rPr>
      </w:pPr>
    </w:p>
    <w:p w14:paraId="1B1B0978" w14:textId="77777777" w:rsidR="00B20356" w:rsidRPr="00AF3943" w:rsidRDefault="00B54EC5" w:rsidP="7DC35404">
      <w:pPr>
        <w:spacing w:line="360" w:lineRule="auto"/>
        <w:contextualSpacing/>
        <w:jc w:val="both"/>
        <w:rPr>
          <w:del w:id="1517" w:author="Guest User" w:date="2018-05-05T00:00:00Z"/>
          <w:sz w:val="24"/>
          <w:szCs w:val="24"/>
          <w:rPrChange w:id="1518" w:author="周 媛媛" w:date="2018-05-05T15:37:00Z">
            <w:rPr>
              <w:del w:id="1519" w:author="Guest User" w:date="2018-05-05T00:00:00Z"/>
            </w:rPr>
          </w:rPrChange>
        </w:rPr>
      </w:pPr>
      <w:del w:id="1520" w:author="Guest User" w:date="2018-05-05T04:36:00Z">
        <w:r w:rsidRPr="00AF3943">
          <w:rPr>
            <w:sz w:val="24"/>
            <w:szCs w:val="24"/>
            <w:rPrChange w:id="1521" w:author="周 媛媛" w:date="2018-05-05T15:37:00Z">
              <w:rPr/>
            </w:rPrChange>
          </w:rPr>
          <w:delText>When would we collect information from users?</w:delText>
        </w:r>
      </w:del>
    </w:p>
    <w:p w14:paraId="774704C7" w14:textId="77777777" w:rsidR="00B20356" w:rsidRPr="00AF3943" w:rsidRDefault="00B20356">
      <w:pPr>
        <w:spacing w:line="360" w:lineRule="auto"/>
        <w:jc w:val="both"/>
        <w:rPr>
          <w:del w:id="1522" w:author="Guest User" w:date="2018-05-05T04:36:00Z"/>
          <w:sz w:val="24"/>
          <w:szCs w:val="24"/>
          <w:rPrChange w:id="1523" w:author="周 媛媛" w:date="2018-05-05T15:37:00Z">
            <w:rPr>
              <w:del w:id="1524" w:author="Guest User" w:date="2018-05-05T04:36:00Z"/>
            </w:rPr>
          </w:rPrChange>
        </w:rPr>
      </w:pPr>
    </w:p>
    <w:p w14:paraId="7A8F2B5E" w14:textId="77777777" w:rsidR="00B20356" w:rsidRPr="00AF3943" w:rsidRDefault="00B54EC5">
      <w:pPr>
        <w:spacing w:line="360" w:lineRule="auto"/>
        <w:ind w:left="720"/>
        <w:jc w:val="both"/>
        <w:rPr>
          <w:del w:id="1525" w:author="Guest User" w:date="2018-05-05T00:00:00Z"/>
          <w:sz w:val="24"/>
          <w:szCs w:val="24"/>
          <w:rPrChange w:id="1526" w:author="周 媛媛" w:date="2018-05-05T15:37:00Z">
            <w:rPr>
              <w:del w:id="1527" w:author="Guest User" w:date="2018-05-05T00:00:00Z"/>
            </w:rPr>
          </w:rPrChange>
        </w:rPr>
      </w:pPr>
      <w:del w:id="1528" w:author="Guest User" w:date="2018-05-05T04:36:00Z">
        <w:r w:rsidRPr="00AF3943">
          <w:rPr>
            <w:sz w:val="24"/>
            <w:szCs w:val="24"/>
            <w:rPrChange w:id="1529" w:author="周 媛媛" w:date="2018-05-05T15:37:00Z">
              <w:rPr/>
            </w:rPrChange>
          </w:rPr>
          <w:delText xml:space="preserve">We collect users’ email address, along with their age, gender and occupation when they register. If users would like to share their current location with us, we would collection that information whenever our app is open. </w:delText>
        </w:r>
      </w:del>
    </w:p>
    <w:p w14:paraId="617FB6B3" w14:textId="77777777" w:rsidR="00B20356" w:rsidRPr="00AF3943" w:rsidRDefault="00B20356">
      <w:pPr>
        <w:spacing w:line="360" w:lineRule="auto"/>
        <w:jc w:val="both"/>
        <w:rPr>
          <w:sz w:val="24"/>
          <w:szCs w:val="24"/>
          <w:rPrChange w:id="1530" w:author="周 媛媛" w:date="2018-05-05T15:37:00Z">
            <w:rPr/>
          </w:rPrChange>
        </w:rPr>
      </w:pPr>
    </w:p>
    <w:p w14:paraId="7B90CD1C" w14:textId="77777777" w:rsidR="00B20356" w:rsidRPr="00AF3943" w:rsidRDefault="00B54EC5" w:rsidP="7478E0F7">
      <w:pPr>
        <w:spacing w:line="360" w:lineRule="auto"/>
        <w:jc w:val="both"/>
        <w:rPr>
          <w:b/>
          <w:sz w:val="24"/>
          <w:szCs w:val="24"/>
          <w:rPrChange w:id="1531" w:author="周 媛媛" w:date="2018-05-05T15:37:00Z">
            <w:rPr/>
          </w:rPrChange>
        </w:rPr>
      </w:pPr>
      <w:r w:rsidRPr="00AF3943">
        <w:rPr>
          <w:b/>
          <w:sz w:val="24"/>
          <w:szCs w:val="24"/>
          <w:rPrChange w:id="1532" w:author="周 媛媛" w:date="2018-05-05T15:37:00Z">
            <w:rPr/>
          </w:rPrChange>
        </w:rPr>
        <w:t>Security</w:t>
      </w:r>
    </w:p>
    <w:p w14:paraId="7D19B470" w14:textId="79599CFB" w:rsidR="00B20356" w:rsidRPr="00AF3943" w:rsidRDefault="00B54EC5">
      <w:pPr>
        <w:pStyle w:val="ListParagraph"/>
        <w:numPr>
          <w:ilvl w:val="0"/>
          <w:numId w:val="2"/>
        </w:numPr>
        <w:spacing w:line="360" w:lineRule="auto"/>
        <w:jc w:val="both"/>
        <w:rPr>
          <w:ins w:id="1533" w:author="Guest User" w:date="2018-05-05T00:00:00Z"/>
          <w:sz w:val="24"/>
          <w:szCs w:val="24"/>
          <w:rPrChange w:id="1534" w:author="周 媛媛" w:date="2018-05-05T15:37:00Z">
            <w:rPr>
              <w:ins w:id="1535" w:author="Guest User" w:date="2018-05-05T00:00:00Z"/>
            </w:rPr>
          </w:rPrChange>
        </w:rPr>
        <w:pPrChange w:id="1536" w:author="Guest User" w:date="2018-05-05T16:53:00Z">
          <w:pPr>
            <w:spacing w:line="360" w:lineRule="auto"/>
            <w:jc w:val="both"/>
          </w:pPr>
        </w:pPrChange>
      </w:pPr>
      <w:ins w:id="1537" w:author="Guest User" w:date="2018-05-05T16:53:00Z">
        <w:r w:rsidRPr="00AF3943">
          <w:rPr>
            <w:sz w:val="24"/>
            <w:szCs w:val="24"/>
            <w:rPrChange w:id="1538" w:author="周 媛媛" w:date="2018-05-05T15:37:00Z">
              <w:rPr/>
            </w:rPrChange>
          </w:rPr>
          <w:t xml:space="preserve"> Data Accessibility</w:t>
        </w:r>
      </w:ins>
    </w:p>
    <w:p w14:paraId="25CA91FB" w14:textId="450A4654" w:rsidR="6EA0A561" w:rsidRPr="00AF3943" w:rsidRDefault="00B54EC5">
      <w:pPr>
        <w:spacing w:line="360" w:lineRule="auto"/>
        <w:ind w:left="1080"/>
        <w:jc w:val="both"/>
        <w:rPr>
          <w:ins w:id="1539" w:author="Guest User" w:date="2018-05-05T00:00:00Z"/>
          <w:sz w:val="24"/>
          <w:szCs w:val="24"/>
          <w:rPrChange w:id="1540" w:author="周 媛媛" w:date="2018-05-05T15:37:00Z">
            <w:rPr>
              <w:ins w:id="1541" w:author="Guest User" w:date="2018-05-05T00:00:00Z"/>
            </w:rPr>
          </w:rPrChange>
        </w:rPr>
        <w:pPrChange w:id="1542" w:author="Guest User" w:date="2018-05-05T16:54:00Z">
          <w:pPr/>
        </w:pPrChange>
      </w:pPr>
      <w:ins w:id="1543" w:author="Guest User" w:date="2018-05-05T16:55:00Z">
        <w:r w:rsidRPr="00AF3943">
          <w:rPr>
            <w:sz w:val="24"/>
            <w:szCs w:val="24"/>
            <w:rPrChange w:id="1544" w:author="周 媛媛" w:date="2018-05-05T15:37:00Z">
              <w:rPr/>
            </w:rPrChange>
          </w:rPr>
          <w:t xml:space="preserve">As we </w:t>
        </w:r>
      </w:ins>
      <w:ins w:id="1545" w:author="Guest User" w:date="2018-05-05T16:56:00Z">
        <w:r w:rsidRPr="00AF3943">
          <w:rPr>
            <w:sz w:val="24"/>
            <w:szCs w:val="24"/>
            <w:rPrChange w:id="1546" w:author="周 媛媛" w:date="2018-05-05T15:37:00Z">
              <w:rPr/>
            </w:rPrChange>
          </w:rPr>
          <w:t>have said in the privacy policy, we share users' email addresses with Facebook and Google login APIs</w:t>
        </w:r>
      </w:ins>
      <w:ins w:id="1547" w:author="Guest User" w:date="2018-05-05T16:57:00Z">
        <w:r w:rsidRPr="00AF3943">
          <w:rPr>
            <w:sz w:val="24"/>
            <w:szCs w:val="24"/>
            <w:rPrChange w:id="1548" w:author="周 媛媛" w:date="2018-05-05T15:37:00Z">
              <w:rPr/>
            </w:rPrChange>
          </w:rPr>
          <w:t xml:space="preserve"> and we would only make the profile information public to </w:t>
        </w:r>
        <w:proofErr w:type="spellStart"/>
        <w:r w:rsidRPr="00AF3943">
          <w:rPr>
            <w:sz w:val="24"/>
            <w:szCs w:val="24"/>
            <w:rPrChange w:id="1549" w:author="周 媛媛" w:date="2018-05-05T15:37:00Z">
              <w:rPr/>
            </w:rPrChange>
          </w:rPr>
          <w:t>WeBall</w:t>
        </w:r>
        <w:proofErr w:type="spellEnd"/>
        <w:r w:rsidRPr="00AF3943">
          <w:rPr>
            <w:sz w:val="24"/>
            <w:szCs w:val="24"/>
            <w:rPrChange w:id="1550" w:author="周 媛媛" w:date="2018-05-05T15:37:00Z">
              <w:rPr/>
            </w:rPrChange>
          </w:rPr>
          <w:t xml:space="preserve"> users if our users agree to provide us with such </w:t>
        </w:r>
        <w:r w:rsidRPr="00AF3943">
          <w:rPr>
            <w:sz w:val="24"/>
            <w:szCs w:val="24"/>
            <w:rPrChange w:id="1551" w:author="周 媛媛" w:date="2018-05-05T15:37:00Z">
              <w:rPr/>
            </w:rPrChange>
          </w:rPr>
          <w:lastRenderedPageBreak/>
          <w:t xml:space="preserve">information with the understanding that this information would be made public to other </w:t>
        </w:r>
        <w:proofErr w:type="spellStart"/>
        <w:r w:rsidRPr="00AF3943">
          <w:rPr>
            <w:sz w:val="24"/>
            <w:szCs w:val="24"/>
            <w:rPrChange w:id="1552" w:author="周 媛媛" w:date="2018-05-05T15:37:00Z">
              <w:rPr/>
            </w:rPrChange>
          </w:rPr>
          <w:t>WeBall</w:t>
        </w:r>
      </w:ins>
      <w:proofErr w:type="spellEnd"/>
      <w:ins w:id="1553" w:author="Guest User" w:date="2018-05-05T17:00:00Z">
        <w:r w:rsidRPr="00AF3943">
          <w:rPr>
            <w:sz w:val="24"/>
            <w:szCs w:val="24"/>
            <w:rPrChange w:id="1554" w:author="周 媛媛" w:date="2018-05-05T15:37:00Z">
              <w:rPr/>
            </w:rPrChange>
          </w:rPr>
          <w:t xml:space="preserve"> users. Other than that, all information would be strictly made inaccessible. Also, when users delete their </w:t>
        </w:r>
        <w:proofErr w:type="spellStart"/>
        <w:r w:rsidRPr="00AF3943">
          <w:rPr>
            <w:sz w:val="24"/>
            <w:szCs w:val="24"/>
            <w:rPrChange w:id="1555" w:author="周 媛媛" w:date="2018-05-05T15:37:00Z">
              <w:rPr/>
            </w:rPrChange>
          </w:rPr>
          <w:t>WeBall</w:t>
        </w:r>
        <w:proofErr w:type="spellEnd"/>
        <w:r w:rsidRPr="00AF3943">
          <w:rPr>
            <w:sz w:val="24"/>
            <w:szCs w:val="24"/>
            <w:rPrChange w:id="1556" w:author="周 媛媛" w:date="2018-05-05T15:37:00Z">
              <w:rPr/>
            </w:rPrChange>
          </w:rPr>
          <w:t xml:space="preserve"> accounts, we  would remove all information related to that particular account from our database. </w:t>
        </w:r>
      </w:ins>
    </w:p>
    <w:p w14:paraId="6A91EEDA" w14:textId="55DB8591" w:rsidR="1D9DE4BD" w:rsidRPr="00AF3943" w:rsidRDefault="00B54EC5">
      <w:pPr>
        <w:pStyle w:val="ListParagraph"/>
        <w:numPr>
          <w:ilvl w:val="0"/>
          <w:numId w:val="2"/>
        </w:numPr>
        <w:spacing w:line="360" w:lineRule="auto"/>
        <w:jc w:val="both"/>
        <w:rPr>
          <w:ins w:id="1557" w:author="Guest User" w:date="2018-05-05T00:00:00Z"/>
          <w:sz w:val="24"/>
          <w:szCs w:val="24"/>
          <w:rPrChange w:id="1558" w:author="周 媛媛" w:date="2018-05-05T15:37:00Z">
            <w:rPr>
              <w:ins w:id="1559" w:author="Guest User" w:date="2018-05-05T00:00:00Z"/>
            </w:rPr>
          </w:rPrChange>
        </w:rPr>
        <w:pPrChange w:id="1560" w:author="Guest User" w:date="2018-05-05T16:53:00Z">
          <w:pPr/>
        </w:pPrChange>
      </w:pPr>
      <w:ins w:id="1561" w:author="Guest User" w:date="2018-05-05T16:54:00Z">
        <w:r w:rsidRPr="00AF3943">
          <w:rPr>
            <w:sz w:val="24"/>
            <w:szCs w:val="24"/>
            <w:rPrChange w:id="1562" w:author="周 媛媛" w:date="2018-05-05T15:37:00Z">
              <w:rPr/>
            </w:rPrChange>
          </w:rPr>
          <w:t>Enhanced Security Setting</w:t>
        </w:r>
      </w:ins>
    </w:p>
    <w:p w14:paraId="5A33763C" w14:textId="7CC87B12" w:rsidR="59E22E41" w:rsidRPr="00AF3943" w:rsidRDefault="00B54EC5">
      <w:pPr>
        <w:spacing w:line="360" w:lineRule="auto"/>
        <w:ind w:left="1080"/>
        <w:jc w:val="both"/>
        <w:rPr>
          <w:ins w:id="1563" w:author="Yuanyuan Zhou" w:date="2018-05-05T00:00:00Z"/>
          <w:sz w:val="24"/>
          <w:szCs w:val="24"/>
          <w:rPrChange w:id="1564" w:author="周 媛媛" w:date="2018-05-05T15:37:00Z">
            <w:rPr>
              <w:ins w:id="1565" w:author="Yuanyuan Zhou" w:date="2018-05-05T00:00:00Z"/>
            </w:rPr>
          </w:rPrChange>
        </w:rPr>
        <w:pPrChange w:id="1566" w:author="Guest User" w:date="2018-05-05T17:04:00Z">
          <w:pPr/>
        </w:pPrChange>
      </w:pPr>
      <w:ins w:id="1567" w:author="Guest User" w:date="2018-05-05T17:04:00Z">
        <w:r w:rsidRPr="00AF3943">
          <w:rPr>
            <w:sz w:val="24"/>
            <w:szCs w:val="24"/>
            <w:rPrChange w:id="1568" w:author="周 媛媛" w:date="2018-05-05T15:37:00Z">
              <w:rPr/>
            </w:rPrChange>
          </w:rPr>
          <w:t xml:space="preserve">We provide our </w:t>
        </w:r>
      </w:ins>
      <w:ins w:id="1569" w:author="Guest User" w:date="2018-05-05T17:05:00Z">
        <w:r w:rsidRPr="00AF3943">
          <w:rPr>
            <w:sz w:val="24"/>
            <w:szCs w:val="24"/>
            <w:rPrChange w:id="1570" w:author="周 媛媛" w:date="2018-05-05T15:37:00Z">
              <w:rPr/>
            </w:rPrChange>
          </w:rPr>
          <w:t>users the option with enhanced security setting</w:t>
        </w:r>
      </w:ins>
      <w:ins w:id="1571" w:author="Guest User" w:date="2018-05-05T17:06:00Z">
        <w:r w:rsidRPr="00AF3943">
          <w:rPr>
            <w:sz w:val="24"/>
            <w:szCs w:val="24"/>
            <w:rPrChange w:id="1572" w:author="周 媛媛" w:date="2018-05-05T15:37:00Z">
              <w:rPr/>
            </w:rPrChange>
          </w:rPr>
          <w:t>. Users can choose to enable it and use two-factor authentication to enhance the security of their account.</w:t>
        </w:r>
      </w:ins>
    </w:p>
    <w:p w14:paraId="046C5C1F" w14:textId="5AA35FC1" w:rsidR="72E5A310" w:rsidRPr="00AF3943" w:rsidRDefault="00B54EC5">
      <w:pPr>
        <w:jc w:val="both"/>
        <w:rPr>
          <w:ins w:id="1573" w:author="Yuanyuan Zhou" w:date="2018-05-05T00:00:00Z"/>
          <w:sz w:val="24"/>
          <w:szCs w:val="24"/>
          <w:rPrChange w:id="1574" w:author="周 媛媛" w:date="2018-05-05T15:37:00Z">
            <w:rPr>
              <w:ins w:id="1575" w:author="Yuanyuan Zhou" w:date="2018-05-05T00:00:00Z"/>
            </w:rPr>
          </w:rPrChange>
        </w:rPr>
        <w:pPrChange w:id="1576" w:author="Yuanyuan Zhou" w:date="2018-05-05T17:43:00Z">
          <w:pPr>
            <w:spacing w:line="360" w:lineRule="auto"/>
            <w:ind w:left="1080"/>
            <w:jc w:val="both"/>
          </w:pPr>
        </w:pPrChange>
      </w:pPr>
      <w:ins w:id="1577" w:author="Yuanyuan Zhou" w:date="2018-05-05T17:46:00Z">
        <w:r w:rsidRPr="00AF3943">
          <w:rPr>
            <w:sz w:val="24"/>
            <w:szCs w:val="24"/>
            <w:rPrChange w:id="1578" w:author="周 媛媛" w:date="2018-05-05T15:37:00Z">
              <w:rPr/>
            </w:rPrChange>
          </w:rPr>
          <w:t xml:space="preserve">     3.  Parse </w:t>
        </w:r>
      </w:ins>
      <w:ins w:id="1579" w:author="Yuanyuan Zhou" w:date="2018-05-05T17:47:00Z">
        <w:r w:rsidRPr="00AF3943">
          <w:rPr>
            <w:sz w:val="24"/>
            <w:szCs w:val="24"/>
            <w:rPrChange w:id="1580" w:author="周 媛媛" w:date="2018-05-05T15:37:00Z">
              <w:rPr/>
            </w:rPrChange>
          </w:rPr>
          <w:t>server security</w:t>
        </w:r>
      </w:ins>
    </w:p>
    <w:p w14:paraId="2F3A431C" w14:textId="384F9FE1" w:rsidR="41F14116" w:rsidRPr="00AF3943" w:rsidRDefault="00B54EC5">
      <w:pPr>
        <w:jc w:val="both"/>
        <w:rPr>
          <w:sz w:val="24"/>
          <w:szCs w:val="24"/>
          <w:rPrChange w:id="1581" w:author="周 媛媛" w:date="2018-05-05T15:37:00Z">
            <w:rPr/>
          </w:rPrChange>
        </w:rPr>
        <w:pPrChange w:id="1582" w:author="Yuanyuan Zhou" w:date="2018-05-05T17:46:00Z">
          <w:pPr/>
        </w:pPrChange>
      </w:pPr>
      <w:ins w:id="1583" w:author="Yuanyuan Zhou" w:date="2018-05-05T17:50:00Z">
        <w:r w:rsidRPr="00AF3943">
          <w:rPr>
            <w:sz w:val="24"/>
            <w:szCs w:val="24"/>
            <w:rPrChange w:id="1584" w:author="周 媛媛" w:date="2018-05-05T15:37:00Z">
              <w:rPr/>
            </w:rPrChange>
          </w:rPr>
          <w:t xml:space="preserve">               We use Firebase which using SSL with strong 2048 bit keys for their certificate. Firebase can manage the security of app using a full set of tools. Firebase                               provides authentication to identify users and to control access. </w:t>
        </w:r>
      </w:ins>
      <w:ins w:id="1585" w:author="Yuanyuan Zhou" w:date="2018-05-05T17:51:00Z">
        <w:r w:rsidRPr="00AF3943">
          <w:rPr>
            <w:sz w:val="24"/>
            <w:szCs w:val="24"/>
            <w:rPrChange w:id="1586" w:author="周 媛媛" w:date="2018-05-05T15:37:00Z">
              <w:rPr/>
            </w:rPrChange>
          </w:rPr>
          <w:t>It's also provides                       validation  rules to help data validation.</w:t>
        </w:r>
      </w:ins>
    </w:p>
    <w:p w14:paraId="5E2C23E6" w14:textId="77777777" w:rsidR="00B20356" w:rsidRPr="00AF3943" w:rsidRDefault="00B54EC5" w:rsidP="083065EF">
      <w:pPr>
        <w:spacing w:line="360" w:lineRule="auto"/>
        <w:contextualSpacing/>
        <w:jc w:val="both"/>
        <w:rPr>
          <w:del w:id="1587" w:author="Guest User" w:date="2018-05-05T00:00:00Z"/>
          <w:sz w:val="24"/>
          <w:szCs w:val="24"/>
          <w:rPrChange w:id="1588" w:author="周 媛媛" w:date="2018-05-05T15:37:00Z">
            <w:rPr>
              <w:del w:id="1589" w:author="Guest User" w:date="2018-05-05T00:00:00Z"/>
            </w:rPr>
          </w:rPrChange>
        </w:rPr>
      </w:pPr>
      <w:del w:id="1590" w:author="Guest User" w:date="2018-05-05T17:07:00Z">
        <w:r w:rsidRPr="00AF3943">
          <w:rPr>
            <w:sz w:val="24"/>
            <w:szCs w:val="24"/>
            <w:rPrChange w:id="1591" w:author="周 媛媛" w:date="2018-05-05T15:37:00Z">
              <w:rPr/>
            </w:rPrChange>
          </w:rPr>
          <w:delText>User data protection</w:delText>
        </w:r>
      </w:del>
    </w:p>
    <w:p w14:paraId="5E6A0818" w14:textId="77777777" w:rsidR="00B20356" w:rsidRPr="00AF3943" w:rsidRDefault="00B54EC5">
      <w:pPr>
        <w:spacing w:line="360" w:lineRule="auto"/>
        <w:ind w:left="720"/>
        <w:jc w:val="both"/>
        <w:rPr>
          <w:del w:id="1592" w:author="Guest User" w:date="2018-05-05T00:00:00Z"/>
          <w:sz w:val="24"/>
          <w:szCs w:val="24"/>
          <w:rPrChange w:id="1593" w:author="周 媛媛" w:date="2018-05-05T15:37:00Z">
            <w:rPr>
              <w:del w:id="1594" w:author="Guest User" w:date="2018-05-05T00:00:00Z"/>
            </w:rPr>
          </w:rPrChange>
        </w:rPr>
      </w:pPr>
      <w:del w:id="1595" w:author="Guest User" w:date="2018-05-05T17:07:00Z">
        <w:r w:rsidRPr="00AF3943">
          <w:rPr>
            <w:sz w:val="24"/>
            <w:szCs w:val="24"/>
            <w:rPrChange w:id="1596" w:author="周 媛媛" w:date="2018-05-05T15:37:00Z">
              <w:rPr/>
            </w:rPrChange>
          </w:rPr>
          <w:delText>We would encrypt all the data we get in order to protect the data and our users. We store all user information in the PostgreSQL database running on AWS RDS. AWS RDS provides us the option to encrypt data using keys that we manage through AWS Key Management Service (KMS). With Amazon RDS encryption, data stored at rest in the underlying storage is encrypted, as are its automated backups, read replicas, and snapshots (https://aws.amazon.com/rds/postgresql/).</w:delText>
        </w:r>
      </w:del>
    </w:p>
    <w:p w14:paraId="24C55CE2" w14:textId="77777777" w:rsidR="00B20356" w:rsidRPr="00AF3943" w:rsidRDefault="00B20356">
      <w:pPr>
        <w:spacing w:line="360" w:lineRule="auto"/>
        <w:jc w:val="both"/>
        <w:rPr>
          <w:sz w:val="24"/>
          <w:szCs w:val="24"/>
          <w:rPrChange w:id="1597" w:author="周 媛媛" w:date="2018-05-05T15:37:00Z">
            <w:rPr/>
          </w:rPrChange>
        </w:rPr>
      </w:pPr>
    </w:p>
    <w:p w14:paraId="42890D9D" w14:textId="77777777" w:rsidR="00B20356" w:rsidRDefault="00B54EC5" w:rsidP="083065EF">
      <w:pPr>
        <w:spacing w:line="360" w:lineRule="auto"/>
        <w:contextualSpacing/>
        <w:jc w:val="both"/>
        <w:rPr>
          <w:del w:id="1598" w:author="Guest User" w:date="2018-05-05T00:00:00Z"/>
        </w:rPr>
      </w:pPr>
      <w:del w:id="1599" w:author="Guest User" w:date="2018-05-05T17:07:00Z">
        <w:r>
          <w:delText>Data Accessibility</w:delText>
        </w:r>
      </w:del>
    </w:p>
    <w:p w14:paraId="1EDC0CC4" w14:textId="77777777" w:rsidR="00B20356" w:rsidRDefault="00B54EC5">
      <w:pPr>
        <w:spacing w:line="360" w:lineRule="auto"/>
        <w:ind w:left="720"/>
        <w:jc w:val="both"/>
        <w:rPr>
          <w:del w:id="1600" w:author="Guest User" w:date="2018-05-05T00:00:00Z"/>
        </w:rPr>
      </w:pPr>
      <w:del w:id="1601" w:author="Guest User" w:date="2018-05-05T17:07:00Z">
        <w:r>
          <w:delText>Information that users provide us would only be available to our app. We would definitely not share it with any third party. Also, when a user uninstalls our app, we would delete all information about that particular user from our database.</w:delText>
        </w:r>
      </w:del>
    </w:p>
    <w:p w14:paraId="7AE26EAD" w14:textId="77777777" w:rsidR="00B20356" w:rsidRDefault="00B20356">
      <w:pPr>
        <w:spacing w:line="360" w:lineRule="auto"/>
        <w:jc w:val="both"/>
      </w:pPr>
    </w:p>
    <w:p w14:paraId="5BBCDAE2" w14:textId="77777777" w:rsidR="00B20356" w:rsidRDefault="00B54EC5">
      <w:pPr>
        <w:spacing w:line="360" w:lineRule="auto"/>
        <w:jc w:val="both"/>
      </w:pPr>
      <w:r>
        <w:br w:type="page"/>
      </w:r>
    </w:p>
    <w:p w14:paraId="7725E9A3" w14:textId="77777777" w:rsidR="00B20356" w:rsidRPr="00AF3943" w:rsidRDefault="00B54EC5" w:rsidP="7478E0F7">
      <w:pPr>
        <w:spacing w:line="360" w:lineRule="auto"/>
        <w:jc w:val="both"/>
        <w:rPr>
          <w:b/>
          <w:sz w:val="36"/>
          <w:szCs w:val="36"/>
          <w:rPrChange w:id="1602" w:author="周 媛媛" w:date="2018-05-05T15:38:00Z">
            <w:rPr/>
          </w:rPrChange>
        </w:rPr>
      </w:pPr>
      <w:r w:rsidRPr="00AF3943">
        <w:rPr>
          <w:b/>
          <w:sz w:val="36"/>
          <w:szCs w:val="36"/>
          <w:rPrChange w:id="1603" w:author="周 媛媛" w:date="2018-05-05T15:38:00Z">
            <w:rPr/>
          </w:rPrChange>
        </w:rPr>
        <w:lastRenderedPageBreak/>
        <w:t xml:space="preserve">Conclusion and Future Development </w:t>
      </w:r>
    </w:p>
    <w:p w14:paraId="048114BE" w14:textId="77777777" w:rsidR="00B20356" w:rsidRDefault="00B20356">
      <w:pPr>
        <w:spacing w:line="360" w:lineRule="auto"/>
        <w:jc w:val="both"/>
      </w:pPr>
    </w:p>
    <w:p w14:paraId="670580AE" w14:textId="77777777" w:rsidR="00B20356" w:rsidRPr="00AF3943" w:rsidRDefault="00B54EC5" w:rsidP="7478E0F7">
      <w:pPr>
        <w:spacing w:line="360" w:lineRule="auto"/>
        <w:jc w:val="both"/>
        <w:rPr>
          <w:b/>
          <w:sz w:val="24"/>
          <w:szCs w:val="24"/>
          <w:rPrChange w:id="1604" w:author="周 媛媛" w:date="2018-05-05T15:38:00Z">
            <w:rPr/>
          </w:rPrChange>
        </w:rPr>
      </w:pPr>
      <w:r w:rsidRPr="00AF3943">
        <w:rPr>
          <w:b/>
          <w:sz w:val="24"/>
          <w:szCs w:val="24"/>
          <w:rPrChange w:id="1605" w:author="周 媛媛" w:date="2018-05-05T15:38:00Z">
            <w:rPr/>
          </w:rPrChange>
        </w:rPr>
        <w:t>Conclusion for mini3</w:t>
      </w:r>
    </w:p>
    <w:p w14:paraId="5926943C" w14:textId="77777777" w:rsidR="00B20356" w:rsidRDefault="00B20356">
      <w:pPr>
        <w:spacing w:line="360" w:lineRule="auto"/>
        <w:jc w:val="both"/>
      </w:pPr>
    </w:p>
    <w:p w14:paraId="3811B9C2" w14:textId="77777777" w:rsidR="00B20356" w:rsidRPr="00AF3943" w:rsidRDefault="00B54EC5">
      <w:pPr>
        <w:spacing w:line="360" w:lineRule="auto"/>
        <w:jc w:val="both"/>
        <w:rPr>
          <w:sz w:val="24"/>
          <w:szCs w:val="24"/>
          <w:rPrChange w:id="1606" w:author="周 媛媛" w:date="2018-05-05T15:38:00Z">
            <w:rPr/>
          </w:rPrChange>
        </w:rPr>
      </w:pPr>
      <w:r w:rsidRPr="00AF3943">
        <w:rPr>
          <w:sz w:val="24"/>
          <w:szCs w:val="24"/>
          <w:rPrChange w:id="1607" w:author="周 媛媛" w:date="2018-05-05T15:38:00Z">
            <w:rPr/>
          </w:rPrChange>
        </w:rPr>
        <w:t>As now, here is what we have finished for mini3:</w:t>
      </w:r>
    </w:p>
    <w:p w14:paraId="1B1019E6" w14:textId="77777777" w:rsidR="00B20356" w:rsidRPr="00AF3943" w:rsidRDefault="00B54EC5">
      <w:pPr>
        <w:numPr>
          <w:ilvl w:val="0"/>
          <w:numId w:val="20"/>
        </w:numPr>
        <w:spacing w:line="360" w:lineRule="auto"/>
        <w:contextualSpacing/>
        <w:jc w:val="both"/>
        <w:rPr>
          <w:sz w:val="24"/>
          <w:szCs w:val="24"/>
          <w:rPrChange w:id="1608" w:author="周 媛媛" w:date="2018-05-05T15:38:00Z">
            <w:rPr/>
          </w:rPrChange>
        </w:rPr>
      </w:pPr>
      <w:r w:rsidRPr="00AF3943">
        <w:rPr>
          <w:sz w:val="24"/>
          <w:szCs w:val="24"/>
          <w:rPrChange w:id="1609" w:author="周 媛媛" w:date="2018-05-05T15:38:00Z">
            <w:rPr/>
          </w:rPrChange>
        </w:rPr>
        <w:t>Design and Proposal</w:t>
      </w:r>
    </w:p>
    <w:p w14:paraId="53BE5EE6" w14:textId="1CDBFB30" w:rsidR="00B20356" w:rsidRPr="00AF3943" w:rsidRDefault="00B54EC5">
      <w:pPr>
        <w:spacing w:line="360" w:lineRule="auto"/>
        <w:ind w:left="720"/>
        <w:jc w:val="both"/>
        <w:rPr>
          <w:sz w:val="24"/>
          <w:szCs w:val="24"/>
          <w:rPrChange w:id="1610" w:author="周 媛媛" w:date="2018-05-05T15:38:00Z">
            <w:rPr/>
          </w:rPrChange>
        </w:rPr>
      </w:pPr>
      <w:r w:rsidRPr="00AF3943">
        <w:rPr>
          <w:sz w:val="24"/>
          <w:szCs w:val="24"/>
          <w:rPrChange w:id="1611" w:author="周 媛媛" w:date="2018-05-05T15:38:00Z">
            <w:rPr/>
          </w:rPrChange>
        </w:rPr>
        <w:t>Our team has met and discussed about all the possibility and potentials of our App. And</w:t>
      </w:r>
      <w:ins w:id="1612" w:author="Guest User" w:date="2018-05-05T04:46:00Z">
        <w:r w:rsidRPr="00AF3943">
          <w:rPr>
            <w:sz w:val="24"/>
            <w:szCs w:val="24"/>
            <w:rPrChange w:id="1613" w:author="周 媛媛" w:date="2018-05-05T15:38:00Z">
              <w:rPr/>
            </w:rPrChange>
          </w:rPr>
          <w:t xml:space="preserve"> </w:t>
        </w:r>
      </w:ins>
      <w:r w:rsidRPr="00AF3943">
        <w:rPr>
          <w:sz w:val="24"/>
          <w:szCs w:val="24"/>
          <w:rPrChange w:id="1614" w:author="周 媛媛" w:date="2018-05-05T15:38:00Z">
            <w:rPr/>
          </w:rPrChange>
        </w:rPr>
        <w:t>after the process of brainstorm, we wrote a detailed project proposal, and we also finished the overall design of our Apps’ workflow, functions  and UI.</w:t>
      </w:r>
    </w:p>
    <w:p w14:paraId="494B8F4C" w14:textId="77777777" w:rsidR="00B20356" w:rsidRPr="00AF3943" w:rsidRDefault="00B54EC5">
      <w:pPr>
        <w:spacing w:line="360" w:lineRule="auto"/>
        <w:jc w:val="both"/>
        <w:rPr>
          <w:sz w:val="24"/>
          <w:szCs w:val="24"/>
          <w:rPrChange w:id="1615" w:author="周 媛媛" w:date="2018-05-05T15:38:00Z">
            <w:rPr/>
          </w:rPrChange>
        </w:rPr>
      </w:pPr>
      <w:r w:rsidRPr="00AF3943">
        <w:rPr>
          <w:sz w:val="24"/>
          <w:szCs w:val="24"/>
          <w:rPrChange w:id="1616" w:author="周 媛媛" w:date="2018-05-05T15:38:00Z">
            <w:rPr/>
          </w:rPrChange>
        </w:rPr>
        <w:t xml:space="preserve">     2.  Survey and result analysis</w:t>
      </w:r>
    </w:p>
    <w:p w14:paraId="72C5261B" w14:textId="77777777" w:rsidR="00B20356" w:rsidRPr="00AF3943" w:rsidRDefault="00B54EC5">
      <w:pPr>
        <w:spacing w:line="360" w:lineRule="auto"/>
        <w:ind w:left="720"/>
        <w:jc w:val="both"/>
        <w:rPr>
          <w:sz w:val="24"/>
          <w:szCs w:val="24"/>
          <w:rPrChange w:id="1617" w:author="周 媛媛" w:date="2018-05-05T15:38:00Z">
            <w:rPr/>
          </w:rPrChange>
        </w:rPr>
      </w:pPr>
      <w:r w:rsidRPr="00AF3943">
        <w:rPr>
          <w:sz w:val="24"/>
          <w:szCs w:val="24"/>
          <w:rPrChange w:id="1618" w:author="周 媛媛" w:date="2018-05-05T15:38:00Z">
            <w:rPr/>
          </w:rPrChange>
        </w:rPr>
        <w:t xml:space="preserve">After our deep discussion, we added much important questions and concerns in our survey and sent to other people. We analyzed the results and created </w:t>
      </w:r>
      <w:proofErr w:type="spellStart"/>
      <w:r w:rsidRPr="00AF3943">
        <w:rPr>
          <w:sz w:val="24"/>
          <w:szCs w:val="24"/>
          <w:rPrChange w:id="1619" w:author="周 媛媛" w:date="2018-05-05T15:38:00Z">
            <w:rPr/>
          </w:rPrChange>
        </w:rPr>
        <w:t>WeBall’s</w:t>
      </w:r>
      <w:proofErr w:type="spellEnd"/>
      <w:r w:rsidRPr="00AF3943">
        <w:rPr>
          <w:sz w:val="24"/>
          <w:szCs w:val="24"/>
          <w:rPrChange w:id="1620" w:author="周 媛媛" w:date="2018-05-05T15:38:00Z">
            <w:rPr/>
          </w:rPrChange>
        </w:rPr>
        <w:t xml:space="preserve"> basic functions according the users’ need.  </w:t>
      </w:r>
    </w:p>
    <w:p w14:paraId="1053CF4D" w14:textId="77777777" w:rsidR="00B20356" w:rsidRPr="00AF3943" w:rsidRDefault="00B54EC5">
      <w:pPr>
        <w:spacing w:line="360" w:lineRule="auto"/>
        <w:jc w:val="both"/>
        <w:rPr>
          <w:sz w:val="24"/>
          <w:szCs w:val="24"/>
          <w:rPrChange w:id="1621" w:author="周 媛媛" w:date="2018-05-05T15:38:00Z">
            <w:rPr/>
          </w:rPrChange>
        </w:rPr>
      </w:pPr>
      <w:r w:rsidRPr="00AF3943">
        <w:rPr>
          <w:sz w:val="24"/>
          <w:szCs w:val="24"/>
          <w:rPrChange w:id="1622" w:author="周 媛媛" w:date="2018-05-05T15:38:00Z">
            <w:rPr/>
          </w:rPrChange>
        </w:rPr>
        <w:t xml:space="preserve">     3.  App implementation</w:t>
      </w:r>
    </w:p>
    <w:p w14:paraId="7A446941" w14:textId="77777777" w:rsidR="00B20356" w:rsidRPr="00AF3943" w:rsidRDefault="00B54EC5">
      <w:pPr>
        <w:spacing w:line="360" w:lineRule="auto"/>
        <w:ind w:left="720"/>
        <w:jc w:val="both"/>
        <w:rPr>
          <w:sz w:val="24"/>
          <w:szCs w:val="24"/>
          <w:rPrChange w:id="1623" w:author="周 媛媛" w:date="2018-05-05T15:38:00Z">
            <w:rPr/>
          </w:rPrChange>
        </w:rPr>
      </w:pPr>
      <w:r w:rsidRPr="00AF3943">
        <w:rPr>
          <w:sz w:val="24"/>
          <w:szCs w:val="24"/>
          <w:rPrChange w:id="1624" w:author="周 媛媛" w:date="2018-05-05T15:38:00Z">
            <w:rPr/>
          </w:rPrChange>
        </w:rPr>
        <w:t xml:space="preserve">We also finished the major part of our App design on Ionic Creator. We have completed the basic features of our Apps. </w:t>
      </w:r>
    </w:p>
    <w:p w14:paraId="2D86C9DE" w14:textId="77777777" w:rsidR="00B20356" w:rsidRPr="00AF3943" w:rsidRDefault="00B20356">
      <w:pPr>
        <w:spacing w:line="360" w:lineRule="auto"/>
        <w:jc w:val="both"/>
        <w:rPr>
          <w:sz w:val="24"/>
          <w:szCs w:val="24"/>
          <w:rPrChange w:id="1625" w:author="周 媛媛" w:date="2018-05-05T15:38:00Z">
            <w:rPr/>
          </w:rPrChange>
        </w:rPr>
      </w:pPr>
    </w:p>
    <w:p w14:paraId="26FB08D1" w14:textId="77777777" w:rsidR="00B20356" w:rsidRPr="00AF3943" w:rsidRDefault="00B54EC5" w:rsidP="7478E0F7">
      <w:pPr>
        <w:spacing w:line="360" w:lineRule="auto"/>
        <w:jc w:val="both"/>
        <w:rPr>
          <w:b/>
          <w:sz w:val="24"/>
          <w:szCs w:val="24"/>
          <w:rPrChange w:id="1626" w:author="周 媛媛" w:date="2018-05-05T15:38:00Z">
            <w:rPr/>
          </w:rPrChange>
        </w:rPr>
      </w:pPr>
      <w:r w:rsidRPr="00AF3943">
        <w:rPr>
          <w:b/>
          <w:sz w:val="24"/>
          <w:szCs w:val="24"/>
          <w:rPrChange w:id="1627" w:author="周 媛媛" w:date="2018-05-05T15:38:00Z">
            <w:rPr/>
          </w:rPrChange>
        </w:rPr>
        <w:t>Future development</w:t>
      </w:r>
    </w:p>
    <w:p w14:paraId="078DF220" w14:textId="77777777" w:rsidR="00B20356" w:rsidRPr="00AF3943" w:rsidRDefault="00B54EC5">
      <w:pPr>
        <w:numPr>
          <w:ilvl w:val="0"/>
          <w:numId w:val="23"/>
        </w:numPr>
        <w:spacing w:line="360" w:lineRule="auto"/>
        <w:contextualSpacing/>
        <w:jc w:val="both"/>
        <w:rPr>
          <w:sz w:val="24"/>
          <w:szCs w:val="24"/>
          <w:rPrChange w:id="1628" w:author="周 媛媛" w:date="2018-05-05T15:38:00Z">
            <w:rPr/>
          </w:rPrChange>
        </w:rPr>
      </w:pPr>
      <w:r w:rsidRPr="00AF3943">
        <w:rPr>
          <w:sz w:val="24"/>
          <w:szCs w:val="24"/>
          <w:rPrChange w:id="1629" w:author="周 媛媛" w:date="2018-05-05T15:38:00Z">
            <w:rPr/>
          </w:rPrChange>
        </w:rPr>
        <w:t>Currently only users accepting the invite can add comments; but this feature will be made available to users rejecting posts in the next version of the prototype</w:t>
      </w:r>
    </w:p>
    <w:p w14:paraId="6B8E71F1" w14:textId="77777777" w:rsidR="00B20356" w:rsidRPr="00AF3943" w:rsidRDefault="00B54EC5">
      <w:pPr>
        <w:numPr>
          <w:ilvl w:val="0"/>
          <w:numId w:val="23"/>
        </w:numPr>
        <w:spacing w:line="360" w:lineRule="auto"/>
        <w:contextualSpacing/>
        <w:jc w:val="both"/>
        <w:rPr>
          <w:sz w:val="24"/>
          <w:szCs w:val="24"/>
          <w:rPrChange w:id="1630" w:author="周 媛媛" w:date="2018-05-05T15:38:00Z">
            <w:rPr/>
          </w:rPrChange>
        </w:rPr>
      </w:pPr>
      <w:r w:rsidRPr="00AF3943">
        <w:rPr>
          <w:sz w:val="24"/>
          <w:szCs w:val="24"/>
          <w:rPrChange w:id="1631" w:author="周 媛媛" w:date="2018-05-05T15:38:00Z">
            <w:rPr/>
          </w:rPrChange>
        </w:rPr>
        <w:t>Optional profile sharing to be included in future developments</w:t>
      </w:r>
    </w:p>
    <w:p w14:paraId="52B60CDB" w14:textId="77777777" w:rsidR="00B20356" w:rsidRPr="00AF3943" w:rsidRDefault="00B54EC5">
      <w:pPr>
        <w:numPr>
          <w:ilvl w:val="0"/>
          <w:numId w:val="23"/>
        </w:numPr>
        <w:spacing w:line="360" w:lineRule="auto"/>
        <w:contextualSpacing/>
        <w:jc w:val="both"/>
        <w:rPr>
          <w:sz w:val="24"/>
          <w:szCs w:val="24"/>
          <w:rPrChange w:id="1632" w:author="周 媛媛" w:date="2018-05-05T15:38:00Z">
            <w:rPr/>
          </w:rPrChange>
        </w:rPr>
      </w:pPr>
      <w:r w:rsidRPr="00AF3943">
        <w:rPr>
          <w:sz w:val="24"/>
          <w:szCs w:val="24"/>
          <w:rPrChange w:id="1633" w:author="周 媛媛" w:date="2018-05-05T15:38:00Z">
            <w:rPr/>
          </w:rPrChange>
        </w:rPr>
        <w:t>People can invite friends from contacts on phone to our app.</w:t>
      </w:r>
    </w:p>
    <w:p w14:paraId="2D181363" w14:textId="77777777" w:rsidR="00B20356" w:rsidRPr="00AF3943" w:rsidRDefault="00B54EC5">
      <w:pPr>
        <w:numPr>
          <w:ilvl w:val="0"/>
          <w:numId w:val="23"/>
        </w:numPr>
        <w:spacing w:line="360" w:lineRule="auto"/>
        <w:contextualSpacing/>
        <w:jc w:val="both"/>
        <w:rPr>
          <w:sz w:val="24"/>
          <w:szCs w:val="24"/>
          <w:rPrChange w:id="1634" w:author="周 媛媛" w:date="2018-05-05T15:38:00Z">
            <w:rPr/>
          </w:rPrChange>
        </w:rPr>
      </w:pPr>
      <w:r w:rsidRPr="00AF3943">
        <w:rPr>
          <w:sz w:val="24"/>
          <w:szCs w:val="24"/>
          <w:rPrChange w:id="1635" w:author="周 媛媛" w:date="2018-05-05T15:38:00Z">
            <w:rPr/>
          </w:rPrChange>
        </w:rPr>
        <w:t>Time period more than one hour can be split to slots of one hour to allow people join game in different time slot.</w:t>
      </w:r>
    </w:p>
    <w:p w14:paraId="0FAC910A" w14:textId="77777777" w:rsidR="00B20356" w:rsidRPr="00AF3943" w:rsidRDefault="00B20356">
      <w:pPr>
        <w:spacing w:line="360" w:lineRule="auto"/>
        <w:jc w:val="both"/>
        <w:rPr>
          <w:sz w:val="24"/>
          <w:szCs w:val="24"/>
          <w:rPrChange w:id="1636" w:author="周 媛媛" w:date="2018-05-05T15:38:00Z">
            <w:rPr/>
          </w:rPrChange>
        </w:rPr>
      </w:pPr>
    </w:p>
    <w:p w14:paraId="6A44D877" w14:textId="77777777" w:rsidR="00B20356" w:rsidRDefault="00B20356">
      <w:pPr>
        <w:spacing w:line="360" w:lineRule="auto"/>
        <w:jc w:val="both"/>
      </w:pPr>
    </w:p>
    <w:p w14:paraId="6E313108" w14:textId="078B7C6F" w:rsidR="00B20356" w:rsidRDefault="00B20356">
      <w:pPr>
        <w:spacing w:line="360" w:lineRule="auto"/>
        <w:jc w:val="both"/>
        <w:rPr>
          <w:ins w:id="1637" w:author="Yuanyuan Zhou" w:date="2018-05-05T03:00:00Z"/>
        </w:rPr>
      </w:pPr>
    </w:p>
    <w:p w14:paraId="2C6C153C" w14:textId="078B7C6F" w:rsidR="2FDE6D38" w:rsidRDefault="2FDE6D38" w:rsidP="2FDE6D38">
      <w:pPr>
        <w:spacing w:line="360" w:lineRule="auto"/>
        <w:jc w:val="both"/>
        <w:rPr>
          <w:ins w:id="1638" w:author="Yuanyuan Zhou" w:date="2018-05-05T03:00:00Z"/>
        </w:rPr>
      </w:pPr>
    </w:p>
    <w:p w14:paraId="675C51D5" w14:textId="078B7C6F" w:rsidR="2FDE6D38" w:rsidRDefault="2FDE6D38" w:rsidP="2FDE6D38">
      <w:pPr>
        <w:spacing w:line="360" w:lineRule="auto"/>
        <w:jc w:val="both"/>
        <w:rPr>
          <w:ins w:id="1639" w:author="Yuanyuan Zhou" w:date="2018-05-05T03:00:00Z"/>
        </w:rPr>
      </w:pPr>
    </w:p>
    <w:p w14:paraId="447BE4FC" w14:textId="078B7C6F" w:rsidR="2FDE6D38" w:rsidRDefault="2FDE6D38" w:rsidP="2FDE6D38">
      <w:pPr>
        <w:spacing w:line="360" w:lineRule="auto"/>
        <w:jc w:val="both"/>
        <w:rPr>
          <w:ins w:id="1640" w:author="Yuanyuan Zhou" w:date="2018-05-05T03:00:00Z"/>
        </w:rPr>
      </w:pPr>
    </w:p>
    <w:p w14:paraId="13F6C8B0" w14:textId="078B7C6F" w:rsidR="2FDE6D38" w:rsidDel="00AF3943" w:rsidRDefault="2FDE6D38" w:rsidP="2FDE6D38">
      <w:pPr>
        <w:spacing w:line="360" w:lineRule="auto"/>
        <w:jc w:val="both"/>
        <w:rPr>
          <w:ins w:id="1641" w:author="Yuanyuan Zhou" w:date="2018-05-05T03:00:00Z"/>
          <w:del w:id="1642" w:author="周 媛媛" w:date="2018-05-05T15:38:00Z"/>
        </w:rPr>
      </w:pPr>
    </w:p>
    <w:p w14:paraId="1A8C711F" w14:textId="078B7C6F" w:rsidR="2FDE6D38" w:rsidDel="00AF3943" w:rsidRDefault="2FDE6D38" w:rsidP="2FDE6D38">
      <w:pPr>
        <w:spacing w:line="360" w:lineRule="auto"/>
        <w:jc w:val="both"/>
        <w:rPr>
          <w:ins w:id="1643" w:author="Yuanyuan Zhou" w:date="2018-05-05T03:00:00Z"/>
          <w:del w:id="1644" w:author="周 媛媛" w:date="2018-05-05T15:38:00Z"/>
        </w:rPr>
      </w:pPr>
    </w:p>
    <w:p w14:paraId="65DD04BC" w14:textId="078B7C6F" w:rsidR="2FDE6D38" w:rsidDel="00AF3943" w:rsidRDefault="2FDE6D38" w:rsidP="2FDE6D38">
      <w:pPr>
        <w:spacing w:line="360" w:lineRule="auto"/>
        <w:jc w:val="both"/>
        <w:rPr>
          <w:ins w:id="1645" w:author="Yuanyuan Zhou" w:date="2018-05-05T03:00:00Z"/>
          <w:del w:id="1646" w:author="周 媛媛" w:date="2018-05-05T15:38:00Z"/>
        </w:rPr>
      </w:pPr>
    </w:p>
    <w:p w14:paraId="29EEB265" w14:textId="078B7C6F" w:rsidR="2FDE6D38" w:rsidRDefault="2FDE6D38" w:rsidP="2FDE6D38">
      <w:pPr>
        <w:spacing w:line="360" w:lineRule="auto"/>
        <w:jc w:val="both"/>
        <w:rPr>
          <w:ins w:id="1647" w:author="Yuanyuan Zhou" w:date="2018-05-05T03:00:00Z"/>
          <w:rFonts w:hint="eastAsia"/>
        </w:rPr>
      </w:pPr>
    </w:p>
    <w:p w14:paraId="75D7DD55" w14:textId="078B7C6F" w:rsidR="2FDE6D38" w:rsidRDefault="2FDE6D38" w:rsidP="2FDE6D38">
      <w:pPr>
        <w:spacing w:line="360" w:lineRule="auto"/>
        <w:jc w:val="both"/>
      </w:pPr>
    </w:p>
    <w:p w14:paraId="5539D7A7" w14:textId="5D455180" w:rsidR="0DB39BF5" w:rsidRPr="00AF3943" w:rsidRDefault="00B54EC5" w:rsidP="0DB39BF5">
      <w:pPr>
        <w:spacing w:line="360" w:lineRule="auto"/>
        <w:jc w:val="both"/>
        <w:rPr>
          <w:ins w:id="1648" w:author="Yuanyuan Zhou" w:date="2018-05-05T00:00:00Z"/>
          <w:b/>
          <w:sz w:val="24"/>
          <w:szCs w:val="24"/>
          <w:rPrChange w:id="1649" w:author="周 媛媛" w:date="2018-05-05T15:38:00Z">
            <w:rPr>
              <w:ins w:id="1650" w:author="Yuanyuan Zhou" w:date="2018-05-05T00:00:00Z"/>
            </w:rPr>
          </w:rPrChange>
        </w:rPr>
      </w:pPr>
      <w:ins w:id="1651" w:author="Yuanyuan Zhou" w:date="2018-05-05T02:53:00Z">
        <w:r w:rsidRPr="00AF3943">
          <w:rPr>
            <w:b/>
            <w:sz w:val="24"/>
            <w:szCs w:val="24"/>
            <w:rPrChange w:id="1652" w:author="周 媛媛" w:date="2018-05-05T15:38:00Z">
              <w:rPr/>
            </w:rPrChange>
          </w:rPr>
          <w:t>Conclusion for mini4</w:t>
        </w:r>
      </w:ins>
    </w:p>
    <w:p w14:paraId="1FCD8E83" w14:textId="72A27EF9" w:rsidR="0DB39BF5" w:rsidRDefault="0DB39BF5" w:rsidP="0DB39BF5">
      <w:pPr>
        <w:spacing w:line="360" w:lineRule="auto"/>
        <w:jc w:val="both"/>
        <w:rPr>
          <w:ins w:id="1653" w:author="Yuanyuan Zhou" w:date="2018-05-05T02:53:00Z"/>
        </w:rPr>
      </w:pPr>
    </w:p>
    <w:p w14:paraId="5F7C9C7E" w14:textId="078B7C6F" w:rsidR="172DECD6" w:rsidRPr="00AF3943" w:rsidRDefault="00B54EC5" w:rsidP="172DECD6">
      <w:pPr>
        <w:spacing w:line="360" w:lineRule="auto"/>
        <w:jc w:val="both"/>
        <w:rPr>
          <w:ins w:id="1654" w:author="Yuanyuan Zhou" w:date="2018-05-05T00:00:00Z"/>
          <w:sz w:val="24"/>
          <w:szCs w:val="24"/>
          <w:rPrChange w:id="1655" w:author="周 媛媛" w:date="2018-05-05T15:38:00Z">
            <w:rPr>
              <w:ins w:id="1656" w:author="Yuanyuan Zhou" w:date="2018-05-05T00:00:00Z"/>
            </w:rPr>
          </w:rPrChange>
        </w:rPr>
      </w:pPr>
      <w:ins w:id="1657" w:author="Yuanyuan Zhou" w:date="2018-05-05T02:53:00Z">
        <w:r w:rsidRPr="00AF3943">
          <w:rPr>
            <w:sz w:val="24"/>
            <w:szCs w:val="24"/>
            <w:rPrChange w:id="1658" w:author="周 媛媛" w:date="2018-05-05T15:38:00Z">
              <w:rPr/>
            </w:rPrChange>
          </w:rPr>
          <w:t xml:space="preserve">In the </w:t>
        </w:r>
      </w:ins>
      <w:ins w:id="1659" w:author="Yuanyuan Zhou" w:date="2018-05-05T02:54:00Z">
        <w:r w:rsidRPr="00AF3943">
          <w:rPr>
            <w:sz w:val="24"/>
            <w:szCs w:val="24"/>
            <w:rPrChange w:id="1660" w:author="周 媛媛" w:date="2018-05-05T15:38:00Z">
              <w:rPr/>
            </w:rPrChange>
          </w:rPr>
          <w:t>second half of the semester, we have finished:</w:t>
        </w:r>
      </w:ins>
    </w:p>
    <w:p w14:paraId="6ABD1E60" w14:textId="4E920E1E" w:rsidR="795ED6C8" w:rsidRPr="00AF3943" w:rsidRDefault="00B54EC5">
      <w:pPr>
        <w:pStyle w:val="ListParagraph"/>
        <w:numPr>
          <w:ilvl w:val="0"/>
          <w:numId w:val="5"/>
        </w:numPr>
        <w:spacing w:line="360" w:lineRule="auto"/>
        <w:jc w:val="both"/>
        <w:rPr>
          <w:ins w:id="1661" w:author="Yuanyuan Zhou" w:date="2018-05-05T00:00:00Z"/>
          <w:sz w:val="24"/>
          <w:szCs w:val="24"/>
          <w:rPrChange w:id="1662" w:author="周 媛媛" w:date="2018-05-05T15:38:00Z">
            <w:rPr>
              <w:ins w:id="1663" w:author="Yuanyuan Zhou" w:date="2018-05-05T00:00:00Z"/>
            </w:rPr>
          </w:rPrChange>
        </w:rPr>
        <w:pPrChange w:id="1664" w:author="Yuanyuan Zhou" w:date="2018-05-05T02:54:00Z">
          <w:pPr>
            <w:spacing w:line="360" w:lineRule="auto"/>
            <w:jc w:val="both"/>
          </w:pPr>
        </w:pPrChange>
      </w:pPr>
      <w:ins w:id="1665" w:author="Yuanyuan Zhou" w:date="2018-05-05T02:54:00Z">
        <w:r w:rsidRPr="00AF3943">
          <w:rPr>
            <w:sz w:val="24"/>
            <w:szCs w:val="24"/>
            <w:rPrChange w:id="1666" w:author="周 媛媛" w:date="2018-05-05T15:38:00Z">
              <w:rPr/>
            </w:rPrChange>
          </w:rPr>
          <w:t>Accordin</w:t>
        </w:r>
      </w:ins>
      <w:ins w:id="1667" w:author="Yuanyuan Zhou" w:date="2018-05-05T02:56:00Z">
        <w:r w:rsidRPr="00AF3943">
          <w:rPr>
            <w:sz w:val="24"/>
            <w:szCs w:val="24"/>
            <w:rPrChange w:id="1668" w:author="周 媛媛" w:date="2018-05-05T15:38:00Z">
              <w:rPr/>
            </w:rPrChange>
          </w:rPr>
          <w:t>g to the feedback and suggestions of several real users</w:t>
        </w:r>
      </w:ins>
      <w:ins w:id="1669" w:author="Yuanyuan Zhou" w:date="2018-05-05T02:58:00Z">
        <w:r w:rsidRPr="00AF3943">
          <w:rPr>
            <w:sz w:val="24"/>
            <w:szCs w:val="24"/>
            <w:rPrChange w:id="1670" w:author="周 媛媛" w:date="2018-05-05T15:38:00Z">
              <w:rPr/>
            </w:rPrChange>
          </w:rPr>
          <w:t>, we modified our user interface. We made it more  realistic</w:t>
        </w:r>
      </w:ins>
      <w:ins w:id="1671" w:author="Guest User" w:date="2018-05-05T17:18:00Z">
        <w:r w:rsidRPr="00AF3943">
          <w:rPr>
            <w:sz w:val="24"/>
            <w:szCs w:val="24"/>
            <w:rPrChange w:id="1672" w:author="周 媛媛" w:date="2018-05-05T15:38:00Z">
              <w:rPr/>
            </w:rPrChange>
          </w:rPr>
          <w:t>,</w:t>
        </w:r>
      </w:ins>
      <w:ins w:id="1673" w:author="Yuanyuan Zhou" w:date="2018-05-05T02:58:00Z">
        <w:r w:rsidRPr="00AF3943">
          <w:rPr>
            <w:sz w:val="24"/>
            <w:szCs w:val="24"/>
            <w:rPrChange w:id="1674" w:author="周 媛媛" w:date="2018-05-05T15:38:00Z">
              <w:rPr/>
            </w:rPrChange>
          </w:rPr>
          <w:t xml:space="preserve"> </w:t>
        </w:r>
      </w:ins>
      <w:ins w:id="1675" w:author="Guest User" w:date="2018-05-05T17:18:00Z">
        <w:r w:rsidRPr="00AF3943">
          <w:rPr>
            <w:sz w:val="24"/>
            <w:szCs w:val="24"/>
            <w:rPrChange w:id="1676" w:author="周 媛媛" w:date="2018-05-05T15:38:00Z">
              <w:rPr/>
            </w:rPrChange>
          </w:rPr>
          <w:t xml:space="preserve">practical </w:t>
        </w:r>
      </w:ins>
      <w:ins w:id="1677" w:author="Yuanyuan Zhou" w:date="2018-05-05T02:58:00Z">
        <w:r w:rsidRPr="00AF3943">
          <w:rPr>
            <w:sz w:val="24"/>
            <w:szCs w:val="24"/>
            <w:rPrChange w:id="1678" w:author="周 媛媛" w:date="2018-05-05T15:38:00Z">
              <w:rPr/>
            </w:rPrChange>
          </w:rPr>
          <w:t xml:space="preserve">and </w:t>
        </w:r>
        <w:del w:id="1679" w:author="Guest User" w:date="2018-05-05T17:18:00Z">
          <w:r w:rsidRPr="00AF3943">
            <w:rPr>
              <w:sz w:val="24"/>
              <w:szCs w:val="24"/>
              <w:rPrChange w:id="1680" w:author="周 媛媛" w:date="2018-05-05T15:38:00Z">
                <w:rPr/>
              </w:rPrChange>
            </w:rPr>
            <w:delText xml:space="preserve">more </w:delText>
          </w:r>
        </w:del>
        <w:r w:rsidRPr="00AF3943">
          <w:rPr>
            <w:sz w:val="24"/>
            <w:szCs w:val="24"/>
            <w:rPrChange w:id="1681" w:author="周 媛媛" w:date="2018-05-05T15:38:00Z">
              <w:rPr/>
            </w:rPrChange>
          </w:rPr>
          <w:t>convenient for users to interact with other users.</w:t>
        </w:r>
      </w:ins>
    </w:p>
    <w:p w14:paraId="29717D68" w14:textId="042D8260" w:rsidR="795ED6C8" w:rsidRPr="00AF3943" w:rsidRDefault="00B54EC5">
      <w:pPr>
        <w:pStyle w:val="ListParagraph"/>
        <w:numPr>
          <w:ilvl w:val="0"/>
          <w:numId w:val="5"/>
        </w:numPr>
        <w:spacing w:line="360" w:lineRule="auto"/>
        <w:jc w:val="both"/>
        <w:rPr>
          <w:ins w:id="1682" w:author="Guest User" w:date="2018-05-05T00:00:00Z"/>
          <w:sz w:val="24"/>
          <w:szCs w:val="24"/>
          <w:rPrChange w:id="1683" w:author="周 媛媛" w:date="2018-05-05T15:38:00Z">
            <w:rPr>
              <w:ins w:id="1684" w:author="Guest User" w:date="2018-05-05T00:00:00Z"/>
            </w:rPr>
          </w:rPrChange>
        </w:rPr>
        <w:pPrChange w:id="1685" w:author="Yuanyuan Zhou" w:date="2018-05-05T03:00:00Z">
          <w:pPr>
            <w:spacing w:line="360" w:lineRule="auto"/>
          </w:pPr>
        </w:pPrChange>
      </w:pPr>
      <w:ins w:id="1686" w:author="Yuanyuan Zhou" w:date="2018-05-05T02:58:00Z">
        <w:r w:rsidRPr="00AF3943">
          <w:rPr>
            <w:sz w:val="24"/>
            <w:szCs w:val="24"/>
            <w:rPrChange w:id="1687" w:author="周 媛媛" w:date="2018-05-05T15:38:00Z">
              <w:rPr/>
            </w:rPrChange>
          </w:rPr>
          <w:t xml:space="preserve"> </w:t>
        </w:r>
      </w:ins>
      <w:ins w:id="1688" w:author="Yuanyuan Zhou" w:date="2018-05-05T02:59:00Z">
        <w:r w:rsidRPr="00AF3943">
          <w:rPr>
            <w:sz w:val="24"/>
            <w:szCs w:val="24"/>
            <w:rPrChange w:id="1689" w:author="周 媛媛" w:date="2018-05-05T15:38:00Z">
              <w:rPr/>
            </w:rPrChange>
          </w:rPr>
          <w:t>As</w:t>
        </w:r>
      </w:ins>
      <w:ins w:id="1690" w:author="Yuanyuan Zhou" w:date="2018-05-05T03:00:00Z">
        <w:r w:rsidRPr="00AF3943">
          <w:rPr>
            <w:sz w:val="24"/>
            <w:szCs w:val="24"/>
            <w:rPrChange w:id="1691" w:author="周 媛媛" w:date="2018-05-05T15:38:00Z">
              <w:rPr/>
            </w:rPrChange>
          </w:rPr>
          <w:t xml:space="preserve"> </w:t>
        </w:r>
      </w:ins>
      <w:ins w:id="1692" w:author="Guest User" w:date="2018-05-05T04:50:00Z">
        <w:r w:rsidRPr="00AF3943">
          <w:rPr>
            <w:sz w:val="24"/>
            <w:szCs w:val="24"/>
            <w:rPrChange w:id="1693" w:author="周 媛媛" w:date="2018-05-05T15:38:00Z">
              <w:rPr/>
            </w:rPrChange>
          </w:rPr>
          <w:t>we</w:t>
        </w:r>
      </w:ins>
      <w:ins w:id="1694" w:author="Yuanyuan Zhou" w:date="2018-05-05T03:00:00Z">
        <w:del w:id="1695" w:author="Guest User" w:date="2018-05-05T04:50:00Z">
          <w:r w:rsidRPr="00AF3943">
            <w:rPr>
              <w:sz w:val="24"/>
              <w:szCs w:val="24"/>
              <w:rPrChange w:id="1696" w:author="周 媛媛" w:date="2018-05-05T15:38:00Z">
                <w:rPr/>
              </w:rPrChange>
            </w:rPr>
            <w:delText>it</w:delText>
          </w:r>
        </w:del>
        <w:r w:rsidRPr="00AF3943">
          <w:rPr>
            <w:sz w:val="24"/>
            <w:szCs w:val="24"/>
            <w:rPrChange w:id="1697" w:author="周 媛媛" w:date="2018-05-05T15:38:00Z">
              <w:rPr/>
            </w:rPrChange>
          </w:rPr>
          <w:t xml:space="preserve"> mentioned in future development of mini3'</w:t>
        </w:r>
      </w:ins>
      <w:ins w:id="1698" w:author="Yuanyuan Zhou" w:date="2018-05-05T03:01:00Z">
        <w:r w:rsidRPr="00AF3943">
          <w:rPr>
            <w:sz w:val="24"/>
            <w:szCs w:val="24"/>
            <w:rPrChange w:id="1699" w:author="周 媛媛" w:date="2018-05-05T15:38:00Z">
              <w:rPr/>
            </w:rPrChange>
          </w:rPr>
          <w:t xml:space="preserve">s report, we </w:t>
        </w:r>
        <w:del w:id="1700" w:author="Guest User" w:date="2018-05-05T04:50:00Z">
          <w:r w:rsidRPr="00AF3943">
            <w:rPr>
              <w:sz w:val="24"/>
              <w:szCs w:val="24"/>
              <w:rPrChange w:id="1701" w:author="周 媛媛" w:date="2018-05-05T15:38:00Z">
                <w:rPr/>
              </w:rPrChange>
            </w:rPr>
            <w:delText>increase</w:delText>
          </w:r>
        </w:del>
      </w:ins>
      <w:ins w:id="1702" w:author="Guest User" w:date="2018-05-05T04:50:00Z">
        <w:r w:rsidRPr="00AF3943">
          <w:rPr>
            <w:sz w:val="24"/>
            <w:szCs w:val="24"/>
            <w:rPrChange w:id="1703" w:author="周 媛媛" w:date="2018-05-05T15:38:00Z">
              <w:rPr/>
            </w:rPrChange>
          </w:rPr>
          <w:t>added</w:t>
        </w:r>
      </w:ins>
      <w:ins w:id="1704" w:author="Yuanyuan Zhou" w:date="2018-05-05T03:01:00Z">
        <w:r w:rsidRPr="00AF3943">
          <w:rPr>
            <w:sz w:val="24"/>
            <w:szCs w:val="24"/>
            <w:rPrChange w:id="1705" w:author="周 媛媛" w:date="2018-05-05T15:38:00Z">
              <w:rPr/>
            </w:rPrChange>
          </w:rPr>
          <w:t xml:space="preserve"> the feature that users can add and invite friends from mobile contacts or </w:t>
        </w:r>
      </w:ins>
      <w:ins w:id="1706" w:author="Guest User" w:date="2018-05-05T04:50:00Z">
        <w:r w:rsidRPr="00AF3943">
          <w:rPr>
            <w:sz w:val="24"/>
            <w:szCs w:val="24"/>
            <w:rPrChange w:id="1707" w:author="周 媛媛" w:date="2018-05-05T15:38:00Z">
              <w:rPr/>
            </w:rPrChange>
          </w:rPr>
          <w:t>F</w:t>
        </w:r>
      </w:ins>
      <w:ins w:id="1708" w:author="Yuanyuan Zhou" w:date="2018-05-05T03:01:00Z">
        <w:del w:id="1709" w:author="Guest User" w:date="2018-05-05T17:18:00Z">
          <w:r w:rsidRPr="00AF3943">
            <w:rPr>
              <w:sz w:val="24"/>
              <w:szCs w:val="24"/>
              <w:rPrChange w:id="1710" w:author="周 媛媛" w:date="2018-05-05T15:38:00Z">
                <w:rPr/>
              </w:rPrChange>
            </w:rPr>
            <w:delText>f</w:delText>
          </w:r>
        </w:del>
        <w:r w:rsidRPr="00AF3943">
          <w:rPr>
            <w:sz w:val="24"/>
            <w:szCs w:val="24"/>
            <w:rPrChange w:id="1711" w:author="周 媛媛" w:date="2018-05-05T15:38:00Z">
              <w:rPr/>
            </w:rPrChange>
          </w:rPr>
          <w:t>a</w:t>
        </w:r>
      </w:ins>
      <w:ins w:id="1712" w:author="Yuanyuan Zhou" w:date="2018-05-05T03:02:00Z">
        <w:r w:rsidRPr="00AF3943">
          <w:rPr>
            <w:sz w:val="24"/>
            <w:szCs w:val="24"/>
            <w:rPrChange w:id="1713" w:author="周 媛媛" w:date="2018-05-05T15:38:00Z">
              <w:rPr/>
            </w:rPrChange>
          </w:rPr>
          <w:t>cebook</w:t>
        </w:r>
        <w:del w:id="1714" w:author="Guest User" w:date="2018-05-05T17:18:00Z">
          <w:r w:rsidRPr="00AF3943">
            <w:rPr>
              <w:sz w:val="24"/>
              <w:szCs w:val="24"/>
              <w:rPrChange w:id="1715" w:author="周 媛媛" w:date="2018-05-05T15:38:00Z">
                <w:rPr/>
              </w:rPrChange>
            </w:rPr>
            <w:delText xml:space="preserve"> friends</w:delText>
          </w:r>
        </w:del>
        <w:r w:rsidRPr="00AF3943">
          <w:rPr>
            <w:sz w:val="24"/>
            <w:szCs w:val="24"/>
            <w:rPrChange w:id="1716" w:author="周 媛媛" w:date="2018-05-05T15:38:00Z">
              <w:rPr/>
            </w:rPrChange>
          </w:rPr>
          <w:t xml:space="preserve">. </w:t>
        </w:r>
      </w:ins>
    </w:p>
    <w:p w14:paraId="0A1F8A37" w14:textId="10D52222" w:rsidR="5323F364" w:rsidRPr="00AF3943" w:rsidRDefault="00B54EC5">
      <w:pPr>
        <w:pStyle w:val="ListParagraph"/>
        <w:numPr>
          <w:ilvl w:val="0"/>
          <w:numId w:val="5"/>
        </w:numPr>
        <w:spacing w:line="360" w:lineRule="auto"/>
        <w:jc w:val="both"/>
        <w:rPr>
          <w:ins w:id="1717" w:author="Yuanyuan Zhou" w:date="2018-05-05T00:00:00Z"/>
          <w:sz w:val="24"/>
          <w:szCs w:val="24"/>
          <w:rPrChange w:id="1718" w:author="周 媛媛" w:date="2018-05-05T15:38:00Z">
            <w:rPr>
              <w:ins w:id="1719" w:author="Yuanyuan Zhou" w:date="2018-05-05T00:00:00Z"/>
            </w:rPr>
          </w:rPrChange>
        </w:rPr>
        <w:pPrChange w:id="1720" w:author="Guest User" w:date="2018-05-05T17:19:00Z">
          <w:pPr/>
        </w:pPrChange>
      </w:pPr>
      <w:ins w:id="1721" w:author="Guest User" w:date="2018-05-05T17:20:00Z">
        <w:r w:rsidRPr="00AF3943">
          <w:rPr>
            <w:sz w:val="24"/>
            <w:szCs w:val="24"/>
            <w:rPrChange w:id="1722" w:author="周 媛媛" w:date="2018-05-05T15:38:00Z">
              <w:rPr/>
            </w:rPrChange>
          </w:rPr>
          <w:t>After carefully reading and filling the PIA, we modified our privacy and security policy.</w:t>
        </w:r>
      </w:ins>
    </w:p>
    <w:p w14:paraId="227510E7" w14:textId="739D8378" w:rsidR="59FBB18A" w:rsidRPr="00AF3943" w:rsidRDefault="00B54EC5">
      <w:pPr>
        <w:pStyle w:val="ListParagraph"/>
        <w:numPr>
          <w:ilvl w:val="0"/>
          <w:numId w:val="5"/>
        </w:numPr>
        <w:spacing w:line="360" w:lineRule="auto"/>
        <w:jc w:val="both"/>
        <w:rPr>
          <w:ins w:id="1723" w:author="Yuanyuan Zhou" w:date="2018-05-05T00:00:00Z"/>
          <w:sz w:val="24"/>
          <w:szCs w:val="24"/>
          <w:rPrChange w:id="1724" w:author="周 媛媛" w:date="2018-05-05T15:38:00Z">
            <w:rPr>
              <w:ins w:id="1725" w:author="Yuanyuan Zhou" w:date="2018-05-05T00:00:00Z"/>
            </w:rPr>
          </w:rPrChange>
        </w:rPr>
        <w:pPrChange w:id="1726" w:author="Yuanyuan Zhou" w:date="2018-05-05T03:02:00Z">
          <w:pPr/>
        </w:pPrChange>
      </w:pPr>
      <w:ins w:id="1727" w:author="Yuanyuan Zhou" w:date="2018-05-05T03:03:00Z">
        <w:r w:rsidRPr="00AF3943">
          <w:rPr>
            <w:sz w:val="24"/>
            <w:szCs w:val="24"/>
            <w:rPrChange w:id="1728" w:author="周 媛媛" w:date="2018-05-05T15:38:00Z">
              <w:rPr/>
            </w:rPrChange>
          </w:rPr>
          <w:t xml:space="preserve">We </w:t>
        </w:r>
        <w:del w:id="1729" w:author="Guest User" w:date="2018-05-05T17:19:00Z">
          <w:r w:rsidRPr="00AF3943">
            <w:rPr>
              <w:sz w:val="24"/>
              <w:szCs w:val="24"/>
              <w:rPrChange w:id="1730" w:author="周 媛媛" w:date="2018-05-05T15:38:00Z">
                <w:rPr/>
              </w:rPrChange>
            </w:rPr>
            <w:delText>finished code</w:delText>
          </w:r>
        </w:del>
      </w:ins>
      <w:ins w:id="1731" w:author="Guest User" w:date="2018-05-05T17:19:00Z">
        <w:r w:rsidRPr="00AF3943">
          <w:rPr>
            <w:sz w:val="24"/>
            <w:szCs w:val="24"/>
            <w:rPrChange w:id="1732" w:author="周 媛媛" w:date="2018-05-05T15:38:00Z">
              <w:rPr/>
            </w:rPrChange>
          </w:rPr>
          <w:t xml:space="preserve">implemented some feature of </w:t>
        </w:r>
        <w:proofErr w:type="spellStart"/>
        <w:r w:rsidRPr="00AF3943">
          <w:rPr>
            <w:sz w:val="24"/>
            <w:szCs w:val="24"/>
            <w:rPrChange w:id="1733" w:author="周 媛媛" w:date="2018-05-05T15:38:00Z">
              <w:rPr/>
            </w:rPrChange>
          </w:rPr>
          <w:t>WeBall</w:t>
        </w:r>
      </w:ins>
      <w:proofErr w:type="spellEnd"/>
      <w:ins w:id="1734" w:author="Yuanyuan Zhou" w:date="2018-05-05T03:03:00Z">
        <w:r w:rsidRPr="00AF3943">
          <w:rPr>
            <w:sz w:val="24"/>
            <w:szCs w:val="24"/>
            <w:rPrChange w:id="1735" w:author="周 媛媛" w:date="2018-05-05T15:38:00Z">
              <w:rPr/>
            </w:rPrChange>
          </w:rPr>
          <w:t xml:space="preserve"> in Android Studio.</w:t>
        </w:r>
      </w:ins>
    </w:p>
    <w:p w14:paraId="26761212" w14:textId="029B97C3" w:rsidR="49D9B979" w:rsidRPr="00AF3943" w:rsidRDefault="00B54EC5">
      <w:pPr>
        <w:spacing w:line="360" w:lineRule="auto"/>
        <w:jc w:val="both"/>
        <w:rPr>
          <w:ins w:id="1736" w:author="Yuanyuan Zhou" w:date="2018-05-05T00:00:00Z"/>
          <w:sz w:val="24"/>
          <w:szCs w:val="24"/>
          <w:rPrChange w:id="1737" w:author="周 媛媛" w:date="2018-05-05T15:38:00Z">
            <w:rPr>
              <w:ins w:id="1738" w:author="Yuanyuan Zhou" w:date="2018-05-05T00:00:00Z"/>
            </w:rPr>
          </w:rPrChange>
        </w:rPr>
        <w:pPrChange w:id="1739" w:author="Yuanyuan Zhou" w:date="2018-05-05T17:23:00Z">
          <w:pPr/>
        </w:pPrChange>
      </w:pPr>
      <w:ins w:id="1740" w:author="Yuanyuan Zhou" w:date="2018-05-05T17:24:00Z">
        <w:r w:rsidRPr="00AF3943">
          <w:rPr>
            <w:sz w:val="24"/>
            <w:szCs w:val="24"/>
            <w:rPrChange w:id="1741" w:author="周 媛媛" w:date="2018-05-05T15:38:00Z">
              <w:rPr/>
            </w:rPrChange>
          </w:rPr>
          <w:t xml:space="preserve">     5.   We added the feature that when the time period of</w:t>
        </w:r>
      </w:ins>
      <w:ins w:id="1742" w:author="Yuanyuan Zhou" w:date="2018-05-05T17:25:00Z">
        <w:r w:rsidRPr="00AF3943">
          <w:rPr>
            <w:sz w:val="24"/>
            <w:szCs w:val="24"/>
            <w:rPrChange w:id="1743" w:author="周 媛媛" w:date="2018-05-05T15:38:00Z">
              <w:rPr/>
            </w:rPrChange>
          </w:rPr>
          <w:t xml:space="preserve"> a game more than one hour can  be split to slots of one hour to allow people join game in different time slot.</w:t>
        </w:r>
      </w:ins>
    </w:p>
    <w:p w14:paraId="6666FA1F" w14:textId="745744E6" w:rsidR="21F6B70B" w:rsidRPr="00AF3943" w:rsidRDefault="21F6B70B">
      <w:pPr>
        <w:spacing w:line="360" w:lineRule="auto"/>
        <w:jc w:val="both"/>
        <w:rPr>
          <w:ins w:id="1744" w:author="Yuanyuan Zhou" w:date="2018-05-05T00:00:00Z"/>
          <w:sz w:val="24"/>
          <w:szCs w:val="24"/>
          <w:rPrChange w:id="1745" w:author="周 媛媛" w:date="2018-05-05T15:38:00Z">
            <w:rPr>
              <w:ins w:id="1746" w:author="Yuanyuan Zhou" w:date="2018-05-05T00:00:00Z"/>
            </w:rPr>
          </w:rPrChange>
        </w:rPr>
        <w:pPrChange w:id="1747" w:author="Yuanyuan Zhou" w:date="2018-05-05T03:03:00Z">
          <w:pPr/>
        </w:pPrChange>
      </w:pPr>
    </w:p>
    <w:p w14:paraId="5CD1FF7D" w14:textId="7F00626F" w:rsidR="21F6B70B" w:rsidRPr="00AF3943" w:rsidRDefault="00B54EC5" w:rsidP="21F6B70B">
      <w:pPr>
        <w:spacing w:line="360" w:lineRule="auto"/>
        <w:jc w:val="both"/>
        <w:rPr>
          <w:ins w:id="1748" w:author="Yuanyuan Zhou" w:date="2018-05-05T00:00:00Z"/>
          <w:del w:id="1749" w:author="Guest User" w:date="2018-05-05T17:20:00Z"/>
          <w:sz w:val="24"/>
          <w:szCs w:val="24"/>
          <w:rPrChange w:id="1750" w:author="周 媛媛" w:date="2018-05-05T15:38:00Z">
            <w:rPr>
              <w:ins w:id="1751" w:author="Yuanyuan Zhou" w:date="2018-05-05T00:00:00Z"/>
              <w:del w:id="1752" w:author="Guest User" w:date="2018-05-05T17:20:00Z"/>
              <w:b/>
              <w:bCs/>
              <w:sz w:val="24"/>
              <w:szCs w:val="24"/>
              <w:highlight w:val="white"/>
            </w:rPr>
          </w:rPrChange>
        </w:rPr>
      </w:pPr>
      <w:ins w:id="1753" w:author="Yuanyuan Zhou" w:date="2018-05-05T03:04:00Z">
        <w:r w:rsidRPr="00AF3943">
          <w:rPr>
            <w:sz w:val="24"/>
            <w:szCs w:val="24"/>
            <w:rPrChange w:id="1754" w:author="周 媛媛" w:date="2018-05-05T15:38:00Z">
              <w:rPr/>
            </w:rPrChange>
          </w:rPr>
          <w:t>Future Development</w:t>
        </w:r>
      </w:ins>
    </w:p>
    <w:p w14:paraId="516D08A8" w14:textId="7F00626F" w:rsidR="15C23AAA" w:rsidRPr="00AF3943" w:rsidRDefault="15C23AAA" w:rsidP="15C23AAA">
      <w:pPr>
        <w:spacing w:line="360" w:lineRule="auto"/>
        <w:jc w:val="both"/>
        <w:rPr>
          <w:ins w:id="1755" w:author="Yuanyuan Zhou" w:date="2018-05-05T03:04:00Z"/>
          <w:sz w:val="24"/>
          <w:szCs w:val="24"/>
          <w:rPrChange w:id="1756" w:author="周 媛媛" w:date="2018-05-05T15:38:00Z">
            <w:rPr>
              <w:ins w:id="1757" w:author="Yuanyuan Zhou" w:date="2018-05-05T03:04:00Z"/>
            </w:rPr>
          </w:rPrChange>
        </w:rPr>
      </w:pPr>
    </w:p>
    <w:p w14:paraId="67EEB285" w14:textId="2AF3DDEB" w:rsidR="15C23AAA" w:rsidRPr="00AF3943" w:rsidRDefault="00B54EC5">
      <w:pPr>
        <w:pStyle w:val="ListParagraph"/>
        <w:numPr>
          <w:ilvl w:val="0"/>
          <w:numId w:val="4"/>
        </w:numPr>
        <w:spacing w:line="360" w:lineRule="auto"/>
        <w:jc w:val="both"/>
        <w:rPr>
          <w:ins w:id="1758" w:author="Yuanyuan Zhou" w:date="2018-05-05T00:00:00Z"/>
          <w:sz w:val="24"/>
          <w:szCs w:val="24"/>
          <w:rPrChange w:id="1759" w:author="周 媛媛" w:date="2018-05-05T15:38:00Z">
            <w:rPr>
              <w:ins w:id="1760" w:author="Yuanyuan Zhou" w:date="2018-05-05T00:00:00Z"/>
            </w:rPr>
          </w:rPrChange>
        </w:rPr>
        <w:pPrChange w:id="1761" w:author="Yuanyuan Zhou" w:date="2018-05-05T03:04:00Z">
          <w:pPr>
            <w:spacing w:line="360" w:lineRule="auto"/>
            <w:jc w:val="both"/>
          </w:pPr>
        </w:pPrChange>
      </w:pPr>
      <w:ins w:id="1762" w:author="Yuanyuan Zhou" w:date="2018-05-05T03:05:00Z">
        <w:r w:rsidRPr="00AF3943">
          <w:rPr>
            <w:sz w:val="24"/>
            <w:szCs w:val="24"/>
            <w:rPrChange w:id="1763" w:author="周 媛媛" w:date="2018-05-05T15:38:00Z">
              <w:rPr/>
            </w:rPrChange>
          </w:rPr>
          <w:t>We need to modify our implementation in android studio.</w:t>
        </w:r>
      </w:ins>
    </w:p>
    <w:p w14:paraId="3A4DC365" w14:textId="6A20016D" w:rsidR="5CEA3E61" w:rsidRPr="00AF3943" w:rsidRDefault="00B54EC5">
      <w:pPr>
        <w:pStyle w:val="ListParagraph"/>
        <w:numPr>
          <w:ilvl w:val="0"/>
          <w:numId w:val="4"/>
        </w:numPr>
        <w:spacing w:line="360" w:lineRule="auto"/>
        <w:jc w:val="both"/>
        <w:rPr>
          <w:ins w:id="1764" w:author="Guest User" w:date="2018-05-05T00:00:00Z"/>
          <w:sz w:val="24"/>
          <w:szCs w:val="24"/>
          <w:rPrChange w:id="1765" w:author="周 媛媛" w:date="2018-05-05T15:38:00Z">
            <w:rPr>
              <w:ins w:id="1766" w:author="Guest User" w:date="2018-05-05T00:00:00Z"/>
            </w:rPr>
          </w:rPrChange>
        </w:rPr>
        <w:pPrChange w:id="1767" w:author="Yuanyuan Zhou" w:date="2018-05-05T17:23:00Z">
          <w:pPr/>
        </w:pPrChange>
      </w:pPr>
      <w:ins w:id="1768" w:author="Yuanyuan Zhou" w:date="2018-05-05T17:29:00Z">
        <w:r w:rsidRPr="00AF3943">
          <w:rPr>
            <w:sz w:val="24"/>
            <w:szCs w:val="24"/>
            <w:rPrChange w:id="1769" w:author="周 媛媛" w:date="2018-05-05T15:38:00Z">
              <w:rPr/>
            </w:rPrChange>
          </w:rPr>
          <w:t xml:space="preserve">We can invite more people to use </w:t>
        </w:r>
        <w:proofErr w:type="spellStart"/>
        <w:r w:rsidRPr="00AF3943">
          <w:rPr>
            <w:sz w:val="24"/>
            <w:szCs w:val="24"/>
            <w:rPrChange w:id="1770" w:author="周 媛媛" w:date="2018-05-05T15:38:00Z">
              <w:rPr/>
            </w:rPrChange>
          </w:rPr>
          <w:t>WeBall</w:t>
        </w:r>
        <w:proofErr w:type="spellEnd"/>
        <w:r w:rsidRPr="00AF3943">
          <w:rPr>
            <w:sz w:val="24"/>
            <w:szCs w:val="24"/>
            <w:rPrChange w:id="1771" w:author="周 媛媛" w:date="2018-05-05T15:38:00Z">
              <w:rPr/>
            </w:rPrChange>
          </w:rPr>
          <w:t xml:space="preserve"> and analyze </w:t>
        </w:r>
      </w:ins>
      <w:ins w:id="1772" w:author="Yuanyuan Zhou" w:date="2018-05-05T17:30:00Z">
        <w:r w:rsidRPr="00AF3943">
          <w:rPr>
            <w:sz w:val="24"/>
            <w:szCs w:val="24"/>
            <w:rPrChange w:id="1773" w:author="周 媛媛" w:date="2018-05-05T15:38:00Z">
              <w:rPr/>
            </w:rPrChange>
          </w:rPr>
          <w:t>the feedback to improve our design.</w:t>
        </w:r>
      </w:ins>
    </w:p>
    <w:p w14:paraId="44549FD8" w14:textId="283DE8A3" w:rsidR="7FAD5D73" w:rsidRDefault="7FAD5D73">
      <w:pPr>
        <w:spacing w:line="360" w:lineRule="auto"/>
        <w:jc w:val="both"/>
        <w:rPr>
          <w:ins w:id="1774" w:author="周 媛媛" w:date="2018-05-05T15:52:00Z"/>
          <w:sz w:val="24"/>
          <w:szCs w:val="24"/>
        </w:rPr>
        <w:pPrChange w:id="1775" w:author="Guest User" w:date="2018-05-05T03:31:00Z">
          <w:pPr/>
        </w:pPrChange>
      </w:pPr>
    </w:p>
    <w:p w14:paraId="5AA4BFDA" w14:textId="77777777" w:rsidR="001C421B" w:rsidRDefault="001C421B">
      <w:pPr>
        <w:spacing w:line="360" w:lineRule="auto"/>
        <w:jc w:val="both"/>
        <w:rPr>
          <w:ins w:id="1776" w:author="周 媛媛" w:date="2018-05-05T15:52:00Z"/>
          <w:sz w:val="24"/>
          <w:szCs w:val="24"/>
        </w:rPr>
        <w:pPrChange w:id="1777" w:author="Guest User" w:date="2018-05-05T03:31:00Z">
          <w:pPr/>
        </w:pPrChange>
      </w:pPr>
    </w:p>
    <w:p w14:paraId="7D60FD03" w14:textId="77777777" w:rsidR="001C421B" w:rsidRDefault="001C421B">
      <w:pPr>
        <w:spacing w:line="360" w:lineRule="auto"/>
        <w:jc w:val="both"/>
        <w:rPr>
          <w:ins w:id="1778" w:author="周 媛媛" w:date="2018-05-05T15:52:00Z"/>
          <w:sz w:val="24"/>
          <w:szCs w:val="24"/>
        </w:rPr>
        <w:pPrChange w:id="1779" w:author="Guest User" w:date="2018-05-05T03:31:00Z">
          <w:pPr/>
        </w:pPrChange>
      </w:pPr>
    </w:p>
    <w:p w14:paraId="0CD74EBC" w14:textId="77777777" w:rsidR="001C421B" w:rsidRDefault="001C421B">
      <w:pPr>
        <w:spacing w:line="360" w:lineRule="auto"/>
        <w:jc w:val="both"/>
        <w:rPr>
          <w:ins w:id="1780" w:author="周 媛媛" w:date="2018-05-05T15:52:00Z"/>
          <w:sz w:val="24"/>
          <w:szCs w:val="24"/>
        </w:rPr>
        <w:pPrChange w:id="1781" w:author="Guest User" w:date="2018-05-05T03:31:00Z">
          <w:pPr/>
        </w:pPrChange>
      </w:pPr>
    </w:p>
    <w:p w14:paraId="3AF4327A" w14:textId="77777777" w:rsidR="001C421B" w:rsidRDefault="001C421B">
      <w:pPr>
        <w:spacing w:line="360" w:lineRule="auto"/>
        <w:jc w:val="both"/>
        <w:rPr>
          <w:ins w:id="1782" w:author="周 媛媛" w:date="2018-05-05T15:52:00Z"/>
          <w:sz w:val="24"/>
          <w:szCs w:val="24"/>
        </w:rPr>
        <w:pPrChange w:id="1783" w:author="Guest User" w:date="2018-05-05T03:31:00Z">
          <w:pPr/>
        </w:pPrChange>
      </w:pPr>
    </w:p>
    <w:p w14:paraId="4541444B" w14:textId="77777777" w:rsidR="001C421B" w:rsidRDefault="001C421B">
      <w:pPr>
        <w:spacing w:line="360" w:lineRule="auto"/>
        <w:jc w:val="both"/>
        <w:rPr>
          <w:ins w:id="1784" w:author="周 媛媛" w:date="2018-05-05T15:52:00Z"/>
          <w:sz w:val="24"/>
          <w:szCs w:val="24"/>
        </w:rPr>
        <w:pPrChange w:id="1785" w:author="Guest User" w:date="2018-05-05T03:31:00Z">
          <w:pPr/>
        </w:pPrChange>
      </w:pPr>
    </w:p>
    <w:p w14:paraId="73E5C025" w14:textId="77777777" w:rsidR="001C421B" w:rsidRDefault="001C421B">
      <w:pPr>
        <w:spacing w:line="360" w:lineRule="auto"/>
        <w:jc w:val="both"/>
        <w:rPr>
          <w:ins w:id="1786" w:author="周 媛媛" w:date="2018-05-05T15:52:00Z"/>
          <w:sz w:val="24"/>
          <w:szCs w:val="24"/>
        </w:rPr>
        <w:pPrChange w:id="1787" w:author="Guest User" w:date="2018-05-05T03:31:00Z">
          <w:pPr/>
        </w:pPrChange>
      </w:pPr>
    </w:p>
    <w:p w14:paraId="50092F8C" w14:textId="77777777" w:rsidR="001C421B" w:rsidRDefault="001C421B">
      <w:pPr>
        <w:spacing w:line="360" w:lineRule="auto"/>
        <w:jc w:val="both"/>
        <w:rPr>
          <w:ins w:id="1788" w:author="周 媛媛" w:date="2018-05-05T15:52:00Z"/>
          <w:sz w:val="24"/>
          <w:szCs w:val="24"/>
        </w:rPr>
        <w:pPrChange w:id="1789" w:author="Guest User" w:date="2018-05-05T03:31:00Z">
          <w:pPr/>
        </w:pPrChange>
      </w:pPr>
    </w:p>
    <w:p w14:paraId="0B71DB1D" w14:textId="77777777" w:rsidR="001C421B" w:rsidRDefault="001C421B">
      <w:pPr>
        <w:spacing w:line="360" w:lineRule="auto"/>
        <w:jc w:val="both"/>
        <w:rPr>
          <w:ins w:id="1790" w:author="周 媛媛" w:date="2018-05-05T15:52:00Z"/>
          <w:sz w:val="24"/>
          <w:szCs w:val="24"/>
        </w:rPr>
        <w:pPrChange w:id="1791" w:author="Guest User" w:date="2018-05-05T03:31:00Z">
          <w:pPr/>
        </w:pPrChange>
      </w:pPr>
    </w:p>
    <w:p w14:paraId="29EFA56D" w14:textId="77777777" w:rsidR="001C421B" w:rsidRDefault="001C421B">
      <w:pPr>
        <w:spacing w:line="360" w:lineRule="auto"/>
        <w:jc w:val="both"/>
        <w:rPr>
          <w:ins w:id="1792" w:author="周 媛媛" w:date="2018-05-05T15:52:00Z"/>
          <w:sz w:val="24"/>
          <w:szCs w:val="24"/>
        </w:rPr>
        <w:pPrChange w:id="1793" w:author="Guest User" w:date="2018-05-05T03:31:00Z">
          <w:pPr/>
        </w:pPrChange>
      </w:pPr>
    </w:p>
    <w:p w14:paraId="69AA21C8" w14:textId="77777777" w:rsidR="001C421B" w:rsidRDefault="001C421B">
      <w:pPr>
        <w:spacing w:line="360" w:lineRule="auto"/>
        <w:jc w:val="both"/>
        <w:rPr>
          <w:ins w:id="1794" w:author="周 媛媛" w:date="2018-05-05T15:52:00Z"/>
          <w:sz w:val="24"/>
          <w:szCs w:val="24"/>
        </w:rPr>
        <w:pPrChange w:id="1795" w:author="Guest User" w:date="2018-05-05T03:31:00Z">
          <w:pPr/>
        </w:pPrChange>
      </w:pPr>
    </w:p>
    <w:p w14:paraId="3EDEF808" w14:textId="77777777" w:rsidR="001C421B" w:rsidRDefault="001C421B">
      <w:pPr>
        <w:spacing w:line="360" w:lineRule="auto"/>
        <w:jc w:val="both"/>
        <w:rPr>
          <w:ins w:id="1796" w:author="周 媛媛" w:date="2018-05-05T15:52:00Z"/>
          <w:sz w:val="24"/>
          <w:szCs w:val="24"/>
        </w:rPr>
        <w:pPrChange w:id="1797" w:author="Guest User" w:date="2018-05-05T03:31:00Z">
          <w:pPr/>
        </w:pPrChange>
      </w:pPr>
    </w:p>
    <w:p w14:paraId="0ADE26D9" w14:textId="77777777" w:rsidR="001C421B" w:rsidRDefault="001C421B">
      <w:pPr>
        <w:spacing w:line="360" w:lineRule="auto"/>
        <w:jc w:val="both"/>
        <w:rPr>
          <w:ins w:id="1798" w:author="周 媛媛" w:date="2018-05-05T15:52:00Z"/>
          <w:sz w:val="24"/>
          <w:szCs w:val="24"/>
        </w:rPr>
        <w:pPrChange w:id="1799" w:author="Guest User" w:date="2018-05-05T03:31:00Z">
          <w:pPr/>
        </w:pPrChange>
      </w:pPr>
    </w:p>
    <w:p w14:paraId="07850171" w14:textId="77777777" w:rsidR="001C421B" w:rsidRPr="00AF3943" w:rsidRDefault="001C421B">
      <w:pPr>
        <w:spacing w:line="360" w:lineRule="auto"/>
        <w:jc w:val="both"/>
        <w:rPr>
          <w:ins w:id="1800" w:author="Guest User" w:date="2018-05-05T00:00:00Z"/>
          <w:sz w:val="24"/>
          <w:szCs w:val="24"/>
          <w:rPrChange w:id="1801" w:author="周 媛媛" w:date="2018-05-05T15:38:00Z">
            <w:rPr>
              <w:ins w:id="1802" w:author="Guest User" w:date="2018-05-05T00:00:00Z"/>
            </w:rPr>
          </w:rPrChange>
        </w:rPr>
        <w:pPrChange w:id="1803" w:author="Guest User" w:date="2018-05-05T03:31:00Z">
          <w:pPr/>
        </w:pPrChange>
      </w:pPr>
    </w:p>
    <w:p w14:paraId="3678642F" w14:textId="64BB3E35" w:rsidR="7FAD5D73" w:rsidDel="001C421B" w:rsidRDefault="00B54EC5" w:rsidP="7FAD5D73">
      <w:pPr>
        <w:spacing w:line="360" w:lineRule="auto"/>
        <w:jc w:val="both"/>
        <w:rPr>
          <w:del w:id="1804" w:author="周 媛媛" w:date="2018-05-05T15:39:00Z"/>
          <w:sz w:val="36"/>
          <w:szCs w:val="36"/>
        </w:rPr>
      </w:pPr>
      <w:ins w:id="1805" w:author="Guest User" w:date="2018-05-05T03:31:00Z">
        <w:r w:rsidRPr="00AF3943">
          <w:rPr>
            <w:sz w:val="36"/>
            <w:szCs w:val="36"/>
            <w:rPrChange w:id="1806" w:author="周 媛媛" w:date="2018-05-05T15:38:00Z">
              <w:rPr/>
            </w:rPrChange>
          </w:rPr>
          <w:t>Implementation Documentation</w:t>
        </w:r>
      </w:ins>
    </w:p>
    <w:p w14:paraId="1494FEC8" w14:textId="77777777" w:rsidR="001C421B" w:rsidRDefault="001C421B" w:rsidP="00AF3943">
      <w:pPr>
        <w:spacing w:line="360" w:lineRule="auto"/>
        <w:jc w:val="both"/>
        <w:rPr>
          <w:ins w:id="1807" w:author="周 媛媛" w:date="2018-05-05T15:52:00Z"/>
          <w:rFonts w:hint="eastAsia"/>
          <w:sz w:val="24"/>
          <w:szCs w:val="24"/>
        </w:rPr>
      </w:pPr>
    </w:p>
    <w:p w14:paraId="0B1D4D90" w14:textId="77777777" w:rsidR="00AF3943" w:rsidRPr="00AF3943" w:rsidRDefault="00AF3943" w:rsidP="7FAD5D73">
      <w:pPr>
        <w:spacing w:line="360" w:lineRule="auto"/>
        <w:jc w:val="both"/>
        <w:rPr>
          <w:ins w:id="1808" w:author="周 媛媛" w:date="2018-05-05T15:39:00Z"/>
          <w:sz w:val="36"/>
          <w:szCs w:val="36"/>
          <w:rPrChange w:id="1809" w:author="周 媛媛" w:date="2018-05-05T15:38:00Z">
            <w:rPr>
              <w:ins w:id="1810" w:author="周 媛媛" w:date="2018-05-05T15:39:00Z"/>
            </w:rPr>
          </w:rPrChange>
        </w:rPr>
      </w:pPr>
    </w:p>
    <w:p w14:paraId="0262E5B7" w14:textId="74B2D188" w:rsidR="160CAF31" w:rsidRPr="00AF3943" w:rsidRDefault="00B54EC5" w:rsidP="00AF3943">
      <w:pPr>
        <w:spacing w:line="360" w:lineRule="auto"/>
        <w:jc w:val="both"/>
        <w:rPr>
          <w:ins w:id="1811" w:author="Guest User" w:date="2018-05-05T00:00:00Z"/>
          <w:sz w:val="24"/>
          <w:szCs w:val="24"/>
          <w:rPrChange w:id="1812" w:author="周 媛媛" w:date="2018-05-05T15:38:00Z">
            <w:rPr>
              <w:ins w:id="1813" w:author="Guest User" w:date="2018-05-05T00:00:00Z"/>
            </w:rPr>
          </w:rPrChange>
        </w:rPr>
      </w:pPr>
      <w:ins w:id="1814" w:author="Guest User" w:date="2018-05-05T03:34:00Z">
        <w:r w:rsidRPr="00AF3943">
          <w:rPr>
            <w:sz w:val="24"/>
            <w:szCs w:val="24"/>
            <w:rPrChange w:id="1815" w:author="周 媛媛" w:date="2018-05-05T15:38:00Z">
              <w:rPr/>
            </w:rPrChange>
          </w:rPr>
          <w:t xml:space="preserve">In the second half of the semester, we implemented a lot of but not all features of </w:t>
        </w:r>
      </w:ins>
      <w:ins w:id="1816" w:author="周 媛媛" w:date="2018-05-05T15:38:00Z">
        <w:r w:rsidR="00AF3943">
          <w:rPr>
            <w:rFonts w:hint="eastAsia"/>
            <w:sz w:val="24"/>
            <w:szCs w:val="24"/>
          </w:rPr>
          <w:t xml:space="preserve">    </w:t>
        </w:r>
      </w:ins>
      <w:ins w:id="1817" w:author="Guest User" w:date="2018-05-05T03:34:00Z">
        <w:r w:rsidRPr="00AF3943">
          <w:rPr>
            <w:sz w:val="24"/>
            <w:szCs w:val="24"/>
            <w:rPrChange w:id="1818" w:author="周 媛媛" w:date="2018-05-05T15:38:00Z">
              <w:rPr/>
            </w:rPrChange>
          </w:rPr>
          <w:t>our application in Android Studio.</w:t>
        </w:r>
      </w:ins>
    </w:p>
    <w:p w14:paraId="51F80761" w14:textId="7B74D366" w:rsidR="039FA664" w:rsidRPr="00AF3943" w:rsidRDefault="00B54EC5">
      <w:pPr>
        <w:pStyle w:val="ListParagraph"/>
        <w:numPr>
          <w:ilvl w:val="0"/>
          <w:numId w:val="1"/>
        </w:numPr>
        <w:spacing w:line="360" w:lineRule="auto"/>
        <w:jc w:val="both"/>
        <w:rPr>
          <w:ins w:id="1819" w:author="Guest User" w:date="2018-05-05T00:00:00Z"/>
          <w:sz w:val="24"/>
          <w:szCs w:val="24"/>
          <w:rPrChange w:id="1820" w:author="周 媛媛" w:date="2018-05-05T15:38:00Z">
            <w:rPr>
              <w:ins w:id="1821" w:author="Guest User" w:date="2018-05-05T00:00:00Z"/>
            </w:rPr>
          </w:rPrChange>
        </w:rPr>
        <w:pPrChange w:id="1822" w:author="Guest User" w:date="2018-05-05T17:22:00Z">
          <w:pPr>
            <w:spacing w:line="360" w:lineRule="auto"/>
            <w:ind w:firstLine="720"/>
            <w:jc w:val="both"/>
          </w:pPr>
        </w:pPrChange>
      </w:pPr>
      <w:ins w:id="1823" w:author="Guest User" w:date="2018-05-05T17:22:00Z">
        <w:r w:rsidRPr="00AF3943">
          <w:rPr>
            <w:sz w:val="24"/>
            <w:szCs w:val="24"/>
            <w:rPrChange w:id="1824" w:author="周 媛媛" w:date="2018-05-05T15:38:00Z">
              <w:rPr/>
            </w:rPrChange>
          </w:rPr>
          <w:t>Signup and Login features: We finished the signup and login features but we h</w:t>
        </w:r>
      </w:ins>
      <w:ins w:id="1825" w:author="Guest User" w:date="2018-05-05T17:23:00Z">
        <w:r w:rsidRPr="00AF3943">
          <w:rPr>
            <w:sz w:val="24"/>
            <w:szCs w:val="24"/>
            <w:rPrChange w:id="1826" w:author="周 媛媛" w:date="2018-05-05T15:38:00Z">
              <w:rPr/>
            </w:rPrChange>
          </w:rPr>
          <w:t>ave not integrated with Facebook and Google Login APIs.</w:t>
        </w:r>
      </w:ins>
    </w:p>
    <w:p w14:paraId="2E53FC12" w14:textId="4DECF92B" w:rsidR="556BD8D5" w:rsidRPr="00AF3943" w:rsidRDefault="00B54EC5">
      <w:pPr>
        <w:pStyle w:val="ListParagraph"/>
        <w:numPr>
          <w:ilvl w:val="0"/>
          <w:numId w:val="1"/>
        </w:numPr>
        <w:spacing w:line="360" w:lineRule="auto"/>
        <w:jc w:val="both"/>
        <w:rPr>
          <w:ins w:id="1827" w:author="Guest User" w:date="2018-05-05T00:00:00Z"/>
          <w:sz w:val="24"/>
          <w:szCs w:val="24"/>
          <w:rPrChange w:id="1828" w:author="周 媛媛" w:date="2018-05-05T15:38:00Z">
            <w:rPr>
              <w:ins w:id="1829" w:author="Guest User" w:date="2018-05-05T00:00:00Z"/>
            </w:rPr>
          </w:rPrChange>
        </w:rPr>
        <w:pPrChange w:id="1830" w:author="Guest User" w:date="2018-05-05T17:23:00Z">
          <w:pPr/>
        </w:pPrChange>
      </w:pPr>
      <w:ins w:id="1831" w:author="Guest User" w:date="2018-05-05T17:23:00Z">
        <w:r w:rsidRPr="00AF3943">
          <w:rPr>
            <w:sz w:val="24"/>
            <w:szCs w:val="24"/>
            <w:rPrChange w:id="1832" w:author="周 媛媛" w:date="2018-05-05T15:38:00Z">
              <w:rPr/>
            </w:rPrChange>
          </w:rPr>
          <w:t xml:space="preserve">Create </w:t>
        </w:r>
      </w:ins>
      <w:ins w:id="1833" w:author="Guest User" w:date="2018-05-05T17:25:00Z">
        <w:r w:rsidRPr="00AF3943">
          <w:rPr>
            <w:sz w:val="24"/>
            <w:szCs w:val="24"/>
            <w:rPrChange w:id="1834" w:author="周 媛媛" w:date="2018-05-05T15:38:00Z">
              <w:rPr/>
            </w:rPrChange>
          </w:rPr>
          <w:t>Games: We finished the create games feature and we can successfully push to our Firebase database. For this feature, we implemented the pop up date and time pickers and we integrated Google Map API although the map is currently static</w:t>
        </w:r>
      </w:ins>
      <w:ins w:id="1835" w:author="Guest User" w:date="2018-05-05T17:27:00Z">
        <w:r w:rsidRPr="00AF3943">
          <w:rPr>
            <w:sz w:val="24"/>
            <w:szCs w:val="24"/>
            <w:rPrChange w:id="1836" w:author="周 媛媛" w:date="2018-05-05T15:38:00Z">
              <w:rPr/>
            </w:rPrChange>
          </w:rPr>
          <w:t>. So now users can create a new game by selecting  game type, date, time and location.</w:t>
        </w:r>
      </w:ins>
    </w:p>
    <w:p w14:paraId="39F11D96" w14:textId="0FF4F35E" w:rsidR="14206CAE" w:rsidRPr="00AF3943" w:rsidRDefault="00B54EC5">
      <w:pPr>
        <w:pStyle w:val="ListParagraph"/>
        <w:numPr>
          <w:ilvl w:val="0"/>
          <w:numId w:val="1"/>
        </w:numPr>
        <w:spacing w:line="360" w:lineRule="auto"/>
        <w:jc w:val="both"/>
        <w:rPr>
          <w:ins w:id="1837" w:author="Yuanyuan Zhou" w:date="2018-05-05T00:00:00Z"/>
          <w:sz w:val="24"/>
          <w:szCs w:val="24"/>
          <w:rPrChange w:id="1838" w:author="周 媛媛" w:date="2018-05-05T15:38:00Z">
            <w:rPr>
              <w:ins w:id="1839" w:author="Yuanyuan Zhou" w:date="2018-05-05T00:00:00Z"/>
            </w:rPr>
          </w:rPrChange>
        </w:rPr>
        <w:pPrChange w:id="1840" w:author="Guest User" w:date="2018-05-05T17:27:00Z">
          <w:pPr/>
        </w:pPrChange>
      </w:pPr>
      <w:ins w:id="1841" w:author="Guest User" w:date="2018-05-05T17:27:00Z">
        <w:r w:rsidRPr="00AF3943">
          <w:rPr>
            <w:sz w:val="24"/>
            <w:szCs w:val="24"/>
            <w:rPrChange w:id="1842" w:author="周 媛媛" w:date="2018-05-05T15:38:00Z">
              <w:rPr/>
            </w:rPrChange>
          </w:rPr>
          <w:t>Discover Games: We also fini</w:t>
        </w:r>
      </w:ins>
      <w:ins w:id="1843" w:author="Guest User" w:date="2018-05-05T17:29:00Z">
        <w:r w:rsidRPr="00AF3943">
          <w:rPr>
            <w:sz w:val="24"/>
            <w:szCs w:val="24"/>
            <w:rPrChange w:id="1844" w:author="周 媛媛" w:date="2018-05-05T15:38:00Z">
              <w:rPr/>
            </w:rPrChange>
          </w:rPr>
          <w:t xml:space="preserve">shed the discover games feature. Users can now find available games by selecting </w:t>
        </w:r>
      </w:ins>
      <w:ins w:id="1845" w:author="Guest User" w:date="2018-05-05T17:30:00Z">
        <w:r w:rsidRPr="00AF3943">
          <w:rPr>
            <w:sz w:val="24"/>
            <w:szCs w:val="24"/>
            <w:rPrChange w:id="1846" w:author="周 媛媛" w:date="2018-05-05T15:38:00Z">
              <w:rPr/>
            </w:rPrChange>
          </w:rPr>
          <w:t>game type, date, time and location.</w:t>
        </w:r>
      </w:ins>
      <w:ins w:id="1847" w:author="Yuanyuan Zhou" w:date="2018-05-05T17:31:00Z">
        <w:r w:rsidRPr="00AF3943">
          <w:rPr>
            <w:sz w:val="24"/>
            <w:szCs w:val="24"/>
            <w:rPrChange w:id="1848" w:author="周 媛媛" w:date="2018-05-05T15:38:00Z">
              <w:rPr/>
            </w:rPrChange>
          </w:rPr>
          <w:t xml:space="preserve"> </w:t>
        </w:r>
      </w:ins>
    </w:p>
    <w:p w14:paraId="5E02C235" w14:textId="0A86DA9A" w:rsidR="706AE929" w:rsidRPr="00AF3943" w:rsidRDefault="00B54EC5">
      <w:pPr>
        <w:pStyle w:val="ListParagraph"/>
        <w:numPr>
          <w:ilvl w:val="0"/>
          <w:numId w:val="1"/>
        </w:numPr>
        <w:spacing w:line="360" w:lineRule="auto"/>
        <w:jc w:val="both"/>
        <w:rPr>
          <w:ins w:id="1849" w:author="Guest User" w:date="2018-05-05T00:00:00Z"/>
          <w:sz w:val="24"/>
          <w:szCs w:val="24"/>
          <w:rPrChange w:id="1850" w:author="周 媛媛" w:date="2018-05-05T15:38:00Z">
            <w:rPr>
              <w:ins w:id="1851" w:author="Guest User" w:date="2018-05-05T00:00:00Z"/>
            </w:rPr>
          </w:rPrChange>
        </w:rPr>
        <w:pPrChange w:id="1852" w:author="Yuanyuan Zhou" w:date="2018-05-05T17:32:00Z">
          <w:pPr/>
        </w:pPrChange>
      </w:pPr>
      <w:ins w:id="1853" w:author="Yuanyuan Zhou" w:date="2018-05-05T17:37:00Z">
        <w:r w:rsidRPr="00AF3943">
          <w:rPr>
            <w:sz w:val="24"/>
            <w:szCs w:val="24"/>
            <w:rPrChange w:id="1854" w:author="周 媛媛" w:date="2018-05-05T15:38:00Z">
              <w:rPr/>
            </w:rPrChange>
          </w:rPr>
          <w:t xml:space="preserve">Friends: We have built the friends structure. </w:t>
        </w:r>
      </w:ins>
    </w:p>
    <w:p w14:paraId="487470BC" w14:textId="4C8CBD1A" w:rsidR="69A08944" w:rsidRPr="00AF3943" w:rsidRDefault="69A08944" w:rsidP="69A08944">
      <w:pPr>
        <w:spacing w:line="360" w:lineRule="auto"/>
        <w:ind w:firstLine="720"/>
        <w:jc w:val="both"/>
        <w:rPr>
          <w:ins w:id="1855" w:author="Yuanyuan Zhou" w:date="2018-05-05T00:00:00Z"/>
          <w:sz w:val="24"/>
          <w:szCs w:val="24"/>
          <w:rPrChange w:id="1856" w:author="周 媛媛" w:date="2018-05-05T15:38:00Z">
            <w:rPr>
              <w:ins w:id="1857" w:author="Yuanyuan Zhou" w:date="2018-05-05T00:00:00Z"/>
              <w:b/>
              <w:bCs/>
              <w:sz w:val="24"/>
              <w:szCs w:val="24"/>
              <w:highlight w:val="white"/>
            </w:rPr>
          </w:rPrChange>
        </w:rPr>
      </w:pPr>
    </w:p>
    <w:p w14:paraId="7579B0F3" w14:textId="72E0857C" w:rsidR="0DB39BF5" w:rsidRDefault="0DB39BF5" w:rsidP="0DB39BF5">
      <w:pPr>
        <w:spacing w:line="360" w:lineRule="auto"/>
        <w:jc w:val="both"/>
        <w:rPr>
          <w:ins w:id="1858" w:author="Yuanyuan Zhou" w:date="2018-05-05T02:53:00Z"/>
        </w:rPr>
      </w:pPr>
    </w:p>
    <w:p w14:paraId="09FEF88D" w14:textId="72E0857C" w:rsidR="0DB39BF5" w:rsidRDefault="0DB39BF5" w:rsidP="0DB39BF5">
      <w:pPr>
        <w:spacing w:line="360" w:lineRule="auto"/>
        <w:jc w:val="both"/>
        <w:rPr>
          <w:ins w:id="1859" w:author="Yuanyuan Zhou" w:date="2018-05-05T02:53:00Z"/>
        </w:rPr>
      </w:pPr>
    </w:p>
    <w:p w14:paraId="0F70F7CC" w14:textId="72E0857C" w:rsidR="0DB39BF5" w:rsidRDefault="0DB39BF5" w:rsidP="0DB39BF5">
      <w:pPr>
        <w:spacing w:line="360" w:lineRule="auto"/>
        <w:jc w:val="both"/>
        <w:rPr>
          <w:ins w:id="1860" w:author="Yuanyuan Zhou" w:date="2018-05-05T02:53:00Z"/>
        </w:rPr>
      </w:pPr>
    </w:p>
    <w:p w14:paraId="137022E8" w14:textId="72E0857C" w:rsidR="0DB39BF5" w:rsidRDefault="0DB39BF5" w:rsidP="0DB39BF5">
      <w:pPr>
        <w:spacing w:line="360" w:lineRule="auto"/>
        <w:jc w:val="both"/>
      </w:pPr>
    </w:p>
    <w:p w14:paraId="6F47878A" w14:textId="77777777" w:rsidR="00B20356" w:rsidRDefault="00B54EC5">
      <w:pPr>
        <w:spacing w:line="360" w:lineRule="auto"/>
        <w:jc w:val="both"/>
      </w:pPr>
      <w:r>
        <w:br w:type="page"/>
      </w:r>
    </w:p>
    <w:p w14:paraId="262799DE" w14:textId="77777777" w:rsidR="00B20356" w:rsidRPr="00AF3943" w:rsidRDefault="00B54EC5" w:rsidP="7478E0F7">
      <w:pPr>
        <w:spacing w:line="360" w:lineRule="auto"/>
        <w:jc w:val="both"/>
        <w:rPr>
          <w:b/>
          <w:sz w:val="36"/>
          <w:szCs w:val="36"/>
          <w:rPrChange w:id="1861" w:author="周 媛媛" w:date="2018-05-05T15:39:00Z">
            <w:rPr/>
          </w:rPrChange>
        </w:rPr>
      </w:pPr>
      <w:r w:rsidRPr="00AF3943">
        <w:rPr>
          <w:b/>
          <w:sz w:val="36"/>
          <w:szCs w:val="36"/>
          <w:rPrChange w:id="1862" w:author="周 媛媛" w:date="2018-05-05T15:39:00Z">
            <w:rPr/>
          </w:rPrChange>
        </w:rPr>
        <w:lastRenderedPageBreak/>
        <w:t>Appendix</w:t>
      </w:r>
    </w:p>
    <w:p w14:paraId="5846A04E" w14:textId="46881AE9" w:rsidR="00B20356" w:rsidRPr="00EA1CB8" w:rsidRDefault="00EA1CB8" w:rsidP="00EA1CB8">
      <w:pPr>
        <w:pStyle w:val="ListParagraph"/>
        <w:numPr>
          <w:ilvl w:val="0"/>
          <w:numId w:val="10"/>
        </w:numPr>
        <w:spacing w:line="360" w:lineRule="auto"/>
        <w:jc w:val="both"/>
        <w:rPr>
          <w:del w:id="1863" w:author="Guest User" w:date="2018-05-05T00:00:00Z"/>
        </w:rPr>
        <w:pPrChange w:id="1864" w:author="周 媛媛" w:date="2018-05-05T15:55:00Z">
          <w:pPr>
            <w:spacing w:line="360" w:lineRule="auto"/>
            <w:contextualSpacing/>
            <w:jc w:val="both"/>
          </w:pPr>
        </w:pPrChange>
      </w:pPr>
      <w:ins w:id="1865" w:author="周 媛媛" w:date="2018-05-05T15:55:00Z">
        <w:r w:rsidRPr="00EA1CB8">
          <w:rPr>
            <w:sz w:val="24"/>
            <w:szCs w:val="24"/>
            <w:rPrChange w:id="1866" w:author="周 媛媛" w:date="2018-05-05T15:56:00Z">
              <w:rPr/>
            </w:rPrChange>
          </w:rPr>
          <w:t xml:space="preserve">Code available in the </w:t>
        </w:r>
        <w:proofErr w:type="spellStart"/>
        <w:r w:rsidRPr="00EA1CB8">
          <w:rPr>
            <w:sz w:val="24"/>
            <w:szCs w:val="24"/>
            <w:rPrChange w:id="1867" w:author="周 媛媛" w:date="2018-05-05T15:56:00Z">
              <w:rPr/>
            </w:rPrChange>
          </w:rPr>
          <w:t>Gi</w:t>
        </w:r>
        <w:r w:rsidRPr="00EA1CB8">
          <w:rPr>
            <w:sz w:val="24"/>
            <w:szCs w:val="24"/>
            <w:rPrChange w:id="1868" w:author="周 媛媛" w:date="2018-05-05T15:56:00Z">
              <w:rPr/>
            </w:rPrChange>
          </w:rPr>
          <w:t>thub</w:t>
        </w:r>
        <w:proofErr w:type="spellEnd"/>
        <w:r w:rsidRPr="00EA1CB8">
          <w:rPr>
            <w:sz w:val="24"/>
            <w:szCs w:val="24"/>
            <w:rPrChange w:id="1869" w:author="周 媛媛" w:date="2018-05-05T15:56:00Z">
              <w:rPr/>
            </w:rPrChange>
          </w:rPr>
          <w:t xml:space="preserve"> repository for our project </w:t>
        </w:r>
      </w:ins>
      <w:ins w:id="1870" w:author="周 媛媛" w:date="2018-05-05T15:56:00Z">
        <w:r w:rsidRPr="00EA1CB8">
          <w:rPr>
            <w:sz w:val="24"/>
            <w:szCs w:val="24"/>
            <w:rPrChange w:id="1871" w:author="周 媛媛" w:date="2018-05-05T15:56:00Z">
              <w:rPr/>
            </w:rPrChange>
          </w:rPr>
          <w:t xml:space="preserve">: </w:t>
        </w:r>
        <w:r w:rsidRPr="00EA1CB8">
          <w:rPr>
            <w:rFonts w:ascii="Helvetica Neue" w:hAnsi="Helvetica Neue"/>
            <w:sz w:val="24"/>
            <w:szCs w:val="24"/>
            <w:lang w:val="en-US"/>
          </w:rPr>
          <w:fldChar w:fldCharType="begin"/>
        </w:r>
        <w:r w:rsidRPr="00EA1CB8">
          <w:rPr>
            <w:rFonts w:ascii="Helvetica Neue" w:hAnsi="Helvetica Neue"/>
            <w:sz w:val="24"/>
            <w:szCs w:val="24"/>
            <w:lang w:val="en-US"/>
            <w:rPrChange w:id="1872" w:author="周 媛媛" w:date="2018-05-05T15:56:00Z">
              <w:rPr>
                <w:rFonts w:ascii="Helvetica Neue" w:hAnsi="Helvetica Neue"/>
                <w:sz w:val="24"/>
                <w:szCs w:val="24"/>
                <w:lang w:val="en-US"/>
              </w:rPr>
            </w:rPrChange>
          </w:rPr>
          <w:instrText>HYPERLINK "https://github.com/yizhuanj/weball.git"</w:instrText>
        </w:r>
        <w:r w:rsidRPr="00EA1CB8">
          <w:rPr>
            <w:rFonts w:ascii="Helvetica Neue" w:hAnsi="Helvetica Neue"/>
            <w:sz w:val="24"/>
            <w:szCs w:val="24"/>
            <w:lang w:val="en-US"/>
            <w:rPrChange w:id="1873" w:author="周 媛媛" w:date="2018-05-05T15:56:00Z">
              <w:rPr>
                <w:rFonts w:ascii="Helvetica Neue" w:hAnsi="Helvetica Neue"/>
                <w:sz w:val="24"/>
                <w:szCs w:val="24"/>
                <w:lang w:val="en-US"/>
              </w:rPr>
            </w:rPrChange>
          </w:rPr>
        </w:r>
        <w:r w:rsidRPr="00EA1CB8">
          <w:rPr>
            <w:rFonts w:ascii="Helvetica Neue" w:hAnsi="Helvetica Neue"/>
            <w:sz w:val="24"/>
            <w:szCs w:val="24"/>
            <w:lang w:val="en-US"/>
            <w:rPrChange w:id="1874" w:author="周 媛媛" w:date="2018-05-05T15:56:00Z">
              <w:rPr>
                <w:rFonts w:ascii="Helvetica Neue" w:hAnsi="Helvetica Neue"/>
                <w:sz w:val="24"/>
                <w:szCs w:val="24"/>
                <w:lang w:val="en-US"/>
              </w:rPr>
            </w:rPrChange>
          </w:rPr>
          <w:fldChar w:fldCharType="separate"/>
        </w:r>
        <w:r w:rsidRPr="00EA1CB8">
          <w:rPr>
            <w:rFonts w:ascii="Helvetica Neue" w:hAnsi="Helvetica Neue" w:cs="Helvetica Neue"/>
            <w:color w:val="118EFF"/>
            <w:sz w:val="24"/>
            <w:szCs w:val="24"/>
            <w:lang w:val="en-US"/>
            <w:rPrChange w:id="1875" w:author="周 媛媛" w:date="2018-05-05T15:56:00Z">
              <w:rPr>
                <w:rFonts w:ascii="Helvetica Neue" w:hAnsi="Helvetica Neue" w:cs="Helvetica Neue"/>
                <w:color w:val="118EFF"/>
                <w:sz w:val="26"/>
                <w:szCs w:val="26"/>
                <w:lang w:val="en-US"/>
              </w:rPr>
            </w:rPrChange>
          </w:rPr>
          <w:t>https://github.com/yizhuanj/weball.git</w:t>
        </w:r>
        <w:r w:rsidRPr="00EA1CB8">
          <w:rPr>
            <w:rFonts w:ascii="Helvetica Neue" w:hAnsi="Helvetica Neue"/>
            <w:sz w:val="24"/>
            <w:szCs w:val="24"/>
            <w:lang w:val="en-US"/>
          </w:rPr>
          <w:fldChar w:fldCharType="end"/>
        </w:r>
      </w:ins>
      <w:del w:id="1876" w:author="Guest User" w:date="2018-05-05T18:25:00Z">
        <w:r w:rsidR="00B54EC5" w:rsidRPr="00EA1CB8">
          <w:delText xml:space="preserve">Code available in the Github repository for our project: </w:delText>
        </w:r>
      </w:del>
    </w:p>
    <w:p w14:paraId="2880B531" w14:textId="77777777" w:rsidR="00B20356" w:rsidRPr="00EA1CB8" w:rsidRDefault="00B20356" w:rsidP="00EA1CB8">
      <w:pPr>
        <w:pStyle w:val="ListParagraph"/>
        <w:numPr>
          <w:ilvl w:val="0"/>
          <w:numId w:val="10"/>
        </w:numPr>
        <w:pPrChange w:id="1877" w:author="周 媛媛" w:date="2018-05-05T15:55:00Z">
          <w:pPr>
            <w:spacing w:line="360" w:lineRule="auto"/>
            <w:jc w:val="both"/>
          </w:pPr>
        </w:pPrChange>
      </w:pPr>
    </w:p>
    <w:p w14:paraId="6CB3DF02" w14:textId="77777777" w:rsidR="00B20356" w:rsidRPr="00EA1CB8" w:rsidRDefault="00B54EC5">
      <w:pPr>
        <w:numPr>
          <w:ilvl w:val="0"/>
          <w:numId w:val="10"/>
        </w:numPr>
        <w:spacing w:line="360" w:lineRule="auto"/>
        <w:contextualSpacing/>
        <w:jc w:val="both"/>
        <w:rPr>
          <w:sz w:val="24"/>
          <w:szCs w:val="24"/>
          <w:rPrChange w:id="1878" w:author="周 媛媛" w:date="2018-05-05T15:57:00Z">
            <w:rPr/>
          </w:rPrChange>
        </w:rPr>
      </w:pPr>
      <w:r w:rsidRPr="00EA1CB8">
        <w:rPr>
          <w:sz w:val="24"/>
          <w:szCs w:val="24"/>
          <w:rPrChange w:id="1879" w:author="周 媛媛" w:date="2018-05-05T15:57:00Z">
            <w:rPr/>
          </w:rPrChange>
        </w:rPr>
        <w:t>Market sizing calculations for an initial release in Pittsburgh –</w:t>
      </w:r>
    </w:p>
    <w:p w14:paraId="4B7F3122" w14:textId="77777777" w:rsidR="00B20356" w:rsidRPr="00EA1CB8" w:rsidRDefault="00B20356">
      <w:pPr>
        <w:spacing w:line="360" w:lineRule="auto"/>
        <w:jc w:val="both"/>
        <w:rPr>
          <w:sz w:val="24"/>
          <w:szCs w:val="24"/>
          <w:rPrChange w:id="1880" w:author="周 媛媛" w:date="2018-05-05T15:57:00Z">
            <w:rPr/>
          </w:rPrChange>
        </w:rPr>
      </w:pPr>
    </w:p>
    <w:p w14:paraId="698CC449" w14:textId="77777777" w:rsidR="00B20356" w:rsidRPr="00EA1CB8" w:rsidRDefault="00B54EC5">
      <w:pPr>
        <w:spacing w:line="360" w:lineRule="auto"/>
        <w:ind w:firstLine="720"/>
        <w:jc w:val="both"/>
        <w:rPr>
          <w:sz w:val="24"/>
          <w:szCs w:val="24"/>
          <w:rPrChange w:id="1881" w:author="周 媛媛" w:date="2018-05-05T15:57:00Z">
            <w:rPr/>
          </w:rPrChange>
        </w:rPr>
      </w:pPr>
      <w:r w:rsidRPr="00EA1CB8">
        <w:rPr>
          <w:sz w:val="24"/>
          <w:szCs w:val="24"/>
          <w:rPrChange w:id="1882" w:author="周 媛媛" w:date="2018-05-05T15:57:00Z">
            <w:rPr/>
          </w:rPrChange>
        </w:rPr>
        <w:t>Student enrolment in US -</w:t>
      </w:r>
    </w:p>
    <w:p w14:paraId="585303AD" w14:textId="77777777" w:rsidR="00B20356" w:rsidRPr="00EA1CB8" w:rsidRDefault="00B54EC5">
      <w:pPr>
        <w:numPr>
          <w:ilvl w:val="0"/>
          <w:numId w:val="19"/>
        </w:numPr>
        <w:spacing w:line="360" w:lineRule="auto"/>
        <w:contextualSpacing/>
        <w:jc w:val="both"/>
        <w:rPr>
          <w:sz w:val="24"/>
          <w:szCs w:val="24"/>
          <w:rPrChange w:id="1883" w:author="周 媛媛" w:date="2018-05-05T15:57:00Z">
            <w:rPr/>
          </w:rPrChange>
        </w:rPr>
      </w:pPr>
      <w:r w:rsidRPr="00EA1CB8">
        <w:rPr>
          <w:sz w:val="24"/>
          <w:szCs w:val="24"/>
          <w:rPrChange w:id="1884" w:author="周 媛媛" w:date="2018-05-05T15:57:00Z">
            <w:rPr/>
          </w:rPrChange>
        </w:rPr>
        <w:t>Grades 9 to 12 – 15M (~30% of 50M)</w:t>
      </w:r>
    </w:p>
    <w:p w14:paraId="03C0F7EA" w14:textId="77777777" w:rsidR="00B20356" w:rsidRPr="00EA1CB8" w:rsidRDefault="00B54EC5">
      <w:pPr>
        <w:numPr>
          <w:ilvl w:val="0"/>
          <w:numId w:val="19"/>
        </w:numPr>
        <w:spacing w:line="360" w:lineRule="auto"/>
        <w:contextualSpacing/>
        <w:jc w:val="both"/>
        <w:rPr>
          <w:sz w:val="24"/>
          <w:szCs w:val="24"/>
          <w:rPrChange w:id="1885" w:author="周 媛媛" w:date="2018-05-05T15:57:00Z">
            <w:rPr/>
          </w:rPrChange>
        </w:rPr>
      </w:pPr>
      <w:r w:rsidRPr="00EA1CB8">
        <w:rPr>
          <w:sz w:val="24"/>
          <w:szCs w:val="24"/>
          <w:rPrChange w:id="1886" w:author="周 媛媛" w:date="2018-05-05T15:57:00Z">
            <w:rPr/>
          </w:rPrChange>
        </w:rPr>
        <w:t>Additional private elementary and secondary – 5M (30% -&gt; 150K)</w:t>
      </w:r>
    </w:p>
    <w:p w14:paraId="1CF38D59" w14:textId="77777777" w:rsidR="00B20356" w:rsidRPr="00EA1CB8" w:rsidRDefault="00B54EC5">
      <w:pPr>
        <w:numPr>
          <w:ilvl w:val="0"/>
          <w:numId w:val="19"/>
        </w:numPr>
        <w:spacing w:line="360" w:lineRule="auto"/>
        <w:contextualSpacing/>
        <w:jc w:val="both"/>
        <w:rPr>
          <w:sz w:val="24"/>
          <w:szCs w:val="24"/>
          <w:rPrChange w:id="1887" w:author="周 媛媛" w:date="2018-05-05T15:57:00Z">
            <w:rPr/>
          </w:rPrChange>
        </w:rPr>
      </w:pPr>
      <w:r w:rsidRPr="00EA1CB8">
        <w:rPr>
          <w:sz w:val="24"/>
          <w:szCs w:val="24"/>
          <w:rPrChange w:id="1888" w:author="周 媛媛" w:date="2018-05-05T15:57:00Z">
            <w:rPr/>
          </w:rPrChange>
        </w:rPr>
        <w:t>Colleges and universities (attendance in Fall of ’17) – 20M</w:t>
      </w:r>
    </w:p>
    <w:p w14:paraId="468251CB" w14:textId="77777777" w:rsidR="00B20356" w:rsidRPr="00EA1CB8" w:rsidRDefault="00B54EC5">
      <w:pPr>
        <w:spacing w:line="360" w:lineRule="auto"/>
        <w:jc w:val="both"/>
        <w:rPr>
          <w:sz w:val="24"/>
          <w:szCs w:val="24"/>
          <w:rPrChange w:id="1889" w:author="周 媛媛" w:date="2018-05-05T15:57:00Z">
            <w:rPr/>
          </w:rPrChange>
        </w:rPr>
      </w:pPr>
      <w:r w:rsidRPr="00EA1CB8">
        <w:rPr>
          <w:sz w:val="24"/>
          <w:szCs w:val="24"/>
          <w:rPrChange w:id="1890" w:author="周 媛媛" w:date="2018-05-05T15:57:00Z">
            <w:rPr/>
          </w:rPrChange>
        </w:rPr>
        <w:t xml:space="preserve"> </w:t>
      </w:r>
    </w:p>
    <w:p w14:paraId="1088B702" w14:textId="77777777" w:rsidR="00B20356" w:rsidRPr="00EA1CB8" w:rsidRDefault="00B54EC5">
      <w:pPr>
        <w:spacing w:line="360" w:lineRule="auto"/>
        <w:ind w:firstLine="720"/>
        <w:jc w:val="both"/>
        <w:rPr>
          <w:sz w:val="24"/>
          <w:szCs w:val="24"/>
          <w:rPrChange w:id="1891" w:author="周 媛媛" w:date="2018-05-05T15:57:00Z">
            <w:rPr/>
          </w:rPrChange>
        </w:rPr>
      </w:pPr>
      <w:r w:rsidRPr="00EA1CB8">
        <w:rPr>
          <w:sz w:val="24"/>
          <w:szCs w:val="24"/>
          <w:rPrChange w:id="1892" w:author="周 媛媛" w:date="2018-05-05T15:57:00Z">
            <w:rPr/>
          </w:rPrChange>
        </w:rPr>
        <w:t>Student enrolment in Pittsburgh -</w:t>
      </w:r>
    </w:p>
    <w:p w14:paraId="67E18E88" w14:textId="77777777" w:rsidR="00B20356" w:rsidRPr="00EA1CB8" w:rsidRDefault="00B54EC5">
      <w:pPr>
        <w:spacing w:line="360" w:lineRule="auto"/>
        <w:ind w:left="720" w:firstLine="720"/>
        <w:jc w:val="both"/>
        <w:rPr>
          <w:sz w:val="24"/>
          <w:szCs w:val="24"/>
          <w:rPrChange w:id="1893" w:author="周 媛媛" w:date="2018-05-05T15:57:00Z">
            <w:rPr/>
          </w:rPrChange>
        </w:rPr>
      </w:pPr>
      <w:r w:rsidRPr="00EA1CB8">
        <w:rPr>
          <w:sz w:val="24"/>
          <w:szCs w:val="24"/>
          <w:rPrChange w:id="1894" w:author="周 媛媛" w:date="2018-05-05T15:57:00Z">
            <w:rPr/>
          </w:rPrChange>
        </w:rPr>
        <w:t>Population of Pittsburgh = 2.4M (city = 300K)</w:t>
      </w:r>
    </w:p>
    <w:p w14:paraId="5325EA32" w14:textId="77777777" w:rsidR="00B20356" w:rsidRPr="00EA1CB8" w:rsidRDefault="00B54EC5">
      <w:pPr>
        <w:spacing w:line="360" w:lineRule="auto"/>
        <w:ind w:left="720" w:firstLine="720"/>
        <w:jc w:val="both"/>
        <w:rPr>
          <w:sz w:val="24"/>
          <w:szCs w:val="24"/>
          <w:rPrChange w:id="1895" w:author="周 媛媛" w:date="2018-05-05T15:57:00Z">
            <w:rPr/>
          </w:rPrChange>
        </w:rPr>
      </w:pPr>
      <w:r w:rsidRPr="00EA1CB8">
        <w:rPr>
          <w:sz w:val="24"/>
          <w:szCs w:val="24"/>
          <w:rPrChange w:id="1896" w:author="周 媛媛" w:date="2018-05-05T15:57:00Z">
            <w:rPr/>
          </w:rPrChange>
        </w:rPr>
        <w:t>% conversion = 2.4M/325M ~ 0.74%</w:t>
      </w:r>
    </w:p>
    <w:p w14:paraId="7096647E" w14:textId="77777777" w:rsidR="00B20356" w:rsidRPr="00EA1CB8" w:rsidRDefault="00B54EC5">
      <w:pPr>
        <w:spacing w:line="360" w:lineRule="auto"/>
        <w:jc w:val="both"/>
        <w:rPr>
          <w:sz w:val="24"/>
          <w:szCs w:val="24"/>
          <w:rPrChange w:id="1897" w:author="周 媛媛" w:date="2018-05-05T15:57:00Z">
            <w:rPr/>
          </w:rPrChange>
        </w:rPr>
      </w:pPr>
      <w:r w:rsidRPr="00EA1CB8">
        <w:rPr>
          <w:sz w:val="24"/>
          <w:szCs w:val="24"/>
          <w:rPrChange w:id="1898" w:author="周 媛媛" w:date="2018-05-05T15:57:00Z">
            <w:rPr/>
          </w:rPrChange>
        </w:rPr>
        <w:t xml:space="preserve"> </w:t>
      </w:r>
    </w:p>
    <w:p w14:paraId="549A17EE" w14:textId="77777777" w:rsidR="00B20356" w:rsidRPr="00EA1CB8" w:rsidRDefault="00B54EC5">
      <w:pPr>
        <w:spacing w:line="360" w:lineRule="auto"/>
        <w:ind w:left="720"/>
        <w:jc w:val="both"/>
        <w:rPr>
          <w:sz w:val="24"/>
          <w:szCs w:val="24"/>
          <w:rPrChange w:id="1899" w:author="周 媛媛" w:date="2018-05-05T15:57:00Z">
            <w:rPr/>
          </w:rPrChange>
        </w:rPr>
      </w:pPr>
      <w:r w:rsidRPr="00EA1CB8">
        <w:rPr>
          <w:sz w:val="24"/>
          <w:szCs w:val="24"/>
          <w:rPrChange w:id="1900" w:author="周 媛媛" w:date="2018-05-05T15:57:00Z">
            <w:rPr/>
          </w:rPrChange>
        </w:rPr>
        <w:t>Targeting students in schools (elementary &amp; primary), undergraduates, and graduates in Pittsburgh -</w:t>
      </w:r>
    </w:p>
    <w:p w14:paraId="3694DD81" w14:textId="77777777" w:rsidR="00B20356" w:rsidRPr="00EA1CB8" w:rsidRDefault="00B54EC5">
      <w:pPr>
        <w:numPr>
          <w:ilvl w:val="0"/>
          <w:numId w:val="22"/>
        </w:numPr>
        <w:spacing w:line="360" w:lineRule="auto"/>
        <w:contextualSpacing/>
        <w:jc w:val="both"/>
        <w:rPr>
          <w:sz w:val="24"/>
          <w:szCs w:val="24"/>
          <w:rPrChange w:id="1901" w:author="周 媛媛" w:date="2018-05-05T15:57:00Z">
            <w:rPr/>
          </w:rPrChange>
        </w:rPr>
      </w:pPr>
      <w:r w:rsidRPr="00EA1CB8">
        <w:rPr>
          <w:sz w:val="24"/>
          <w:szCs w:val="24"/>
          <w:rPrChange w:id="1902" w:author="周 媛媛" w:date="2018-05-05T15:57:00Z">
            <w:rPr/>
          </w:rPrChange>
        </w:rPr>
        <w:t>Grades 9 to 12 – 0.74% * 15M = 111K</w:t>
      </w:r>
    </w:p>
    <w:p w14:paraId="080261C1" w14:textId="77777777" w:rsidR="00B20356" w:rsidRPr="00EA1CB8" w:rsidRDefault="00B54EC5">
      <w:pPr>
        <w:numPr>
          <w:ilvl w:val="0"/>
          <w:numId w:val="22"/>
        </w:numPr>
        <w:spacing w:line="360" w:lineRule="auto"/>
        <w:contextualSpacing/>
        <w:jc w:val="both"/>
        <w:rPr>
          <w:sz w:val="24"/>
          <w:szCs w:val="24"/>
          <w:rPrChange w:id="1903" w:author="周 媛媛" w:date="2018-05-05T15:57:00Z">
            <w:rPr/>
          </w:rPrChange>
        </w:rPr>
      </w:pPr>
      <w:r w:rsidRPr="00EA1CB8">
        <w:rPr>
          <w:sz w:val="24"/>
          <w:szCs w:val="24"/>
          <w:rPrChange w:id="1904" w:author="周 媛媛" w:date="2018-05-05T15:57:00Z">
            <w:rPr/>
          </w:rPrChange>
        </w:rPr>
        <w:t>Additional private elementary and secondary – 0.74% * 5M = 37K</w:t>
      </w:r>
    </w:p>
    <w:p w14:paraId="5E6CCBF4" w14:textId="77777777" w:rsidR="00B20356" w:rsidRPr="00EA1CB8" w:rsidRDefault="00B54EC5">
      <w:pPr>
        <w:numPr>
          <w:ilvl w:val="0"/>
          <w:numId w:val="22"/>
        </w:numPr>
        <w:spacing w:line="360" w:lineRule="auto"/>
        <w:contextualSpacing/>
        <w:jc w:val="both"/>
        <w:rPr>
          <w:sz w:val="24"/>
          <w:szCs w:val="24"/>
          <w:rPrChange w:id="1905" w:author="周 媛媛" w:date="2018-05-05T15:57:00Z">
            <w:rPr/>
          </w:rPrChange>
        </w:rPr>
      </w:pPr>
      <w:r w:rsidRPr="00EA1CB8">
        <w:rPr>
          <w:sz w:val="24"/>
          <w:szCs w:val="24"/>
          <w:rPrChange w:id="1906" w:author="周 媛媛" w:date="2018-05-05T15:57:00Z">
            <w:rPr/>
          </w:rPrChange>
        </w:rPr>
        <w:t>Colleges and universities (attendance in Fall of ’17) – 0.74% * 20M = 148K</w:t>
      </w:r>
    </w:p>
    <w:p w14:paraId="0ED93B3E" w14:textId="77777777" w:rsidR="00B20356" w:rsidRPr="00EA1CB8" w:rsidRDefault="00B54EC5">
      <w:pPr>
        <w:spacing w:line="360" w:lineRule="auto"/>
        <w:jc w:val="both"/>
        <w:rPr>
          <w:sz w:val="24"/>
          <w:szCs w:val="24"/>
          <w:rPrChange w:id="1907" w:author="周 媛媛" w:date="2018-05-05T15:57:00Z">
            <w:rPr/>
          </w:rPrChange>
        </w:rPr>
      </w:pPr>
      <w:r w:rsidRPr="00EA1CB8">
        <w:rPr>
          <w:sz w:val="24"/>
          <w:szCs w:val="24"/>
          <w:rPrChange w:id="1908" w:author="周 媛媛" w:date="2018-05-05T15:57:00Z">
            <w:rPr/>
          </w:rPrChange>
        </w:rPr>
        <w:t xml:space="preserve"> </w:t>
      </w:r>
    </w:p>
    <w:p w14:paraId="3EC266B5" w14:textId="77777777" w:rsidR="00B20356" w:rsidRPr="00EA1CB8" w:rsidRDefault="00B54EC5">
      <w:pPr>
        <w:spacing w:line="360" w:lineRule="auto"/>
        <w:ind w:firstLine="720"/>
        <w:jc w:val="both"/>
        <w:rPr>
          <w:sz w:val="24"/>
          <w:szCs w:val="24"/>
          <w:rPrChange w:id="1909" w:author="周 媛媛" w:date="2018-05-05T15:57:00Z">
            <w:rPr/>
          </w:rPrChange>
        </w:rPr>
      </w:pPr>
      <w:r w:rsidRPr="00EA1CB8">
        <w:rPr>
          <w:sz w:val="24"/>
          <w:szCs w:val="24"/>
          <w:rPrChange w:id="1910" w:author="周 媛媛" w:date="2018-05-05T15:57:00Z">
            <w:rPr/>
          </w:rPrChange>
        </w:rPr>
        <w:t>Number of students in Pittsburgh = 296K ~ 0.3M</w:t>
      </w:r>
    </w:p>
    <w:p w14:paraId="42EAF589" w14:textId="77777777" w:rsidR="00B20356" w:rsidRPr="00EA1CB8" w:rsidRDefault="00B54EC5" w:rsidP="7478E0F7">
      <w:pPr>
        <w:spacing w:line="360" w:lineRule="auto"/>
        <w:ind w:left="720"/>
        <w:jc w:val="both"/>
        <w:rPr>
          <w:sz w:val="24"/>
          <w:szCs w:val="24"/>
          <w:rPrChange w:id="1911" w:author="周 媛媛" w:date="2018-05-05T15:57:00Z">
            <w:rPr/>
          </w:rPrChange>
        </w:rPr>
      </w:pPr>
      <w:r w:rsidRPr="00EA1CB8">
        <w:rPr>
          <w:sz w:val="24"/>
          <w:szCs w:val="24"/>
          <w:rPrChange w:id="1912" w:author="周 媛媛" w:date="2018-05-05T15:57:00Z">
            <w:rPr/>
          </w:rPrChange>
        </w:rPr>
        <w:t>Number of students who have played basketball in Pittsburgh = 0.3M*9% = 26,640</w:t>
      </w:r>
    </w:p>
    <w:p w14:paraId="4ADA630F" w14:textId="77777777" w:rsidR="00B20356" w:rsidRPr="00EA1CB8" w:rsidRDefault="00B54EC5">
      <w:pPr>
        <w:spacing w:line="360" w:lineRule="auto"/>
        <w:jc w:val="both"/>
        <w:rPr>
          <w:sz w:val="24"/>
          <w:szCs w:val="24"/>
          <w:rPrChange w:id="1913" w:author="周 媛媛" w:date="2018-05-05T15:57:00Z">
            <w:rPr/>
          </w:rPrChange>
        </w:rPr>
      </w:pPr>
      <w:r w:rsidRPr="00EA1CB8">
        <w:rPr>
          <w:sz w:val="24"/>
          <w:szCs w:val="24"/>
          <w:rPrChange w:id="1914" w:author="周 媛媛" w:date="2018-05-05T15:57:00Z">
            <w:rPr/>
          </w:rPrChange>
        </w:rPr>
        <w:t xml:space="preserve"> </w:t>
      </w:r>
    </w:p>
    <w:p w14:paraId="37170B92" w14:textId="77777777" w:rsidR="00B20356" w:rsidRPr="00EA1CB8" w:rsidRDefault="00B54EC5">
      <w:pPr>
        <w:spacing w:line="360" w:lineRule="auto"/>
        <w:ind w:firstLine="720"/>
        <w:jc w:val="both"/>
        <w:rPr>
          <w:sz w:val="24"/>
          <w:szCs w:val="24"/>
          <w:rPrChange w:id="1915" w:author="周 媛媛" w:date="2018-05-05T15:57:00Z">
            <w:rPr/>
          </w:rPrChange>
        </w:rPr>
      </w:pPr>
      <w:r w:rsidRPr="00EA1CB8">
        <w:rPr>
          <w:sz w:val="24"/>
          <w:szCs w:val="24"/>
          <w:rPrChange w:id="1916" w:author="周 媛媛" w:date="2018-05-05T15:57:00Z">
            <w:rPr/>
          </w:rPrChange>
        </w:rPr>
        <w:t>As of spring 2017, 30M people played basketball in US in last 12 months -&gt; 9%</w:t>
      </w:r>
    </w:p>
    <w:p w14:paraId="0A23A0B5" w14:textId="77777777" w:rsidR="00B20356" w:rsidRPr="00EA1CB8" w:rsidRDefault="00B54EC5">
      <w:pPr>
        <w:spacing w:line="360" w:lineRule="auto"/>
        <w:ind w:firstLine="720"/>
        <w:jc w:val="both"/>
        <w:rPr>
          <w:sz w:val="24"/>
          <w:szCs w:val="24"/>
          <w:rPrChange w:id="1917" w:author="周 媛媛" w:date="2018-05-05T15:57:00Z">
            <w:rPr/>
          </w:rPrChange>
        </w:rPr>
      </w:pPr>
      <w:r w:rsidRPr="00EA1CB8">
        <w:rPr>
          <w:sz w:val="24"/>
          <w:szCs w:val="24"/>
          <w:rPrChange w:id="1918" w:author="周 媛媛" w:date="2018-05-05T15:57:00Z">
            <w:rPr/>
          </w:rPrChange>
        </w:rPr>
        <w:t>Total non-farm working population = 1.2M</w:t>
      </w:r>
    </w:p>
    <w:p w14:paraId="13D8E9DE" w14:textId="77777777" w:rsidR="00B20356" w:rsidRPr="00EA1CB8" w:rsidRDefault="00B54EC5" w:rsidP="7478E0F7">
      <w:pPr>
        <w:spacing w:line="360" w:lineRule="auto"/>
        <w:ind w:left="720"/>
        <w:jc w:val="both"/>
        <w:rPr>
          <w:sz w:val="24"/>
          <w:szCs w:val="24"/>
          <w:rPrChange w:id="1919" w:author="周 媛媛" w:date="2018-05-05T15:57:00Z">
            <w:rPr/>
          </w:rPrChange>
        </w:rPr>
      </w:pPr>
      <w:r w:rsidRPr="00EA1CB8">
        <w:rPr>
          <w:sz w:val="24"/>
          <w:szCs w:val="24"/>
          <w:rPrChange w:id="1920" w:author="周 媛媛" w:date="2018-05-05T15:57:00Z">
            <w:rPr/>
          </w:rPrChange>
        </w:rPr>
        <w:t>Number of people who have played basketball in the last 12 months in Pittsburgh among the non-farm working population = 108K*0.74% ~ 800</w:t>
      </w:r>
    </w:p>
    <w:p w14:paraId="0390A046" w14:textId="77777777" w:rsidR="00B20356" w:rsidRPr="00EA1CB8" w:rsidRDefault="00B54EC5">
      <w:pPr>
        <w:spacing w:line="360" w:lineRule="auto"/>
        <w:jc w:val="both"/>
        <w:rPr>
          <w:sz w:val="24"/>
          <w:szCs w:val="24"/>
          <w:rPrChange w:id="1921" w:author="周 媛媛" w:date="2018-05-05T15:57:00Z">
            <w:rPr/>
          </w:rPrChange>
        </w:rPr>
      </w:pPr>
      <w:r w:rsidRPr="00EA1CB8">
        <w:rPr>
          <w:sz w:val="24"/>
          <w:szCs w:val="24"/>
          <w:rPrChange w:id="1922" w:author="周 媛媛" w:date="2018-05-05T15:57:00Z">
            <w:rPr/>
          </w:rPrChange>
        </w:rPr>
        <w:t xml:space="preserve"> </w:t>
      </w:r>
    </w:p>
    <w:p w14:paraId="5E6160DD" w14:textId="77777777" w:rsidR="00B20356" w:rsidRPr="00EA1CB8" w:rsidRDefault="00B54EC5" w:rsidP="7478E0F7">
      <w:pPr>
        <w:spacing w:line="360" w:lineRule="auto"/>
        <w:ind w:left="720"/>
        <w:jc w:val="both"/>
        <w:rPr>
          <w:sz w:val="24"/>
          <w:szCs w:val="24"/>
          <w:rPrChange w:id="1923" w:author="周 媛媛" w:date="2018-05-05T15:57:00Z">
            <w:rPr/>
          </w:rPrChange>
        </w:rPr>
      </w:pPr>
      <w:r w:rsidRPr="00EA1CB8">
        <w:rPr>
          <w:sz w:val="24"/>
          <w:szCs w:val="24"/>
          <w:rPrChange w:id="1924" w:author="周 媛媛" w:date="2018-05-05T15:57:00Z">
            <w:rPr/>
          </w:rPrChange>
        </w:rPr>
        <w:t>Total people (students + working) who have played BB in the last 12 months in Pittsburgh = 27,440</w:t>
      </w:r>
    </w:p>
    <w:p w14:paraId="58CDEA68" w14:textId="77777777" w:rsidR="00B20356" w:rsidRPr="00EA1CB8" w:rsidRDefault="00B54EC5">
      <w:pPr>
        <w:spacing w:line="360" w:lineRule="auto"/>
        <w:jc w:val="both"/>
        <w:rPr>
          <w:sz w:val="24"/>
          <w:szCs w:val="24"/>
          <w:rPrChange w:id="1925" w:author="周 媛媛" w:date="2018-05-05T15:57:00Z">
            <w:rPr/>
          </w:rPrChange>
        </w:rPr>
      </w:pPr>
      <w:r w:rsidRPr="00EA1CB8">
        <w:rPr>
          <w:sz w:val="24"/>
          <w:szCs w:val="24"/>
          <w:rPrChange w:id="1926" w:author="周 媛媛" w:date="2018-05-05T15:57:00Z">
            <w:rPr/>
          </w:rPrChange>
        </w:rPr>
        <w:lastRenderedPageBreak/>
        <w:t xml:space="preserve"> </w:t>
      </w:r>
    </w:p>
    <w:p w14:paraId="6EA675BD" w14:textId="77777777" w:rsidR="00B20356" w:rsidRPr="00EA1CB8" w:rsidRDefault="00B54EC5">
      <w:pPr>
        <w:spacing w:line="360" w:lineRule="auto"/>
        <w:ind w:firstLine="720"/>
        <w:jc w:val="both"/>
        <w:rPr>
          <w:sz w:val="24"/>
          <w:szCs w:val="24"/>
          <w:rPrChange w:id="1927" w:author="周 媛媛" w:date="2018-05-05T15:57:00Z">
            <w:rPr/>
          </w:rPrChange>
        </w:rPr>
      </w:pPr>
      <w:r w:rsidRPr="00EA1CB8">
        <w:rPr>
          <w:sz w:val="24"/>
          <w:szCs w:val="24"/>
          <w:rPrChange w:id="1928" w:author="周 媛媛" w:date="2018-05-05T15:57:00Z">
            <w:rPr/>
          </w:rPrChange>
        </w:rPr>
        <w:t>Coverage of OTT (over-the-top) messaging apps in US -</w:t>
      </w:r>
    </w:p>
    <w:p w14:paraId="02FFCB53" w14:textId="77777777" w:rsidR="00B20356" w:rsidRPr="00EA1CB8" w:rsidRDefault="00B54EC5">
      <w:pPr>
        <w:spacing w:line="360" w:lineRule="auto"/>
        <w:ind w:left="720" w:firstLine="720"/>
        <w:jc w:val="both"/>
        <w:rPr>
          <w:sz w:val="24"/>
          <w:szCs w:val="24"/>
          <w:rPrChange w:id="1929" w:author="周 媛媛" w:date="2018-05-05T15:57:00Z">
            <w:rPr/>
          </w:rPrChange>
        </w:rPr>
      </w:pPr>
      <w:proofErr w:type="spellStart"/>
      <w:r w:rsidRPr="00EA1CB8">
        <w:rPr>
          <w:sz w:val="24"/>
          <w:szCs w:val="24"/>
          <w:rPrChange w:id="1930" w:author="周 媛媛" w:date="2018-05-05T15:57:00Z">
            <w:rPr/>
          </w:rPrChange>
        </w:rPr>
        <w:t>Whatsapp</w:t>
      </w:r>
      <w:proofErr w:type="spellEnd"/>
      <w:r w:rsidRPr="00EA1CB8">
        <w:rPr>
          <w:sz w:val="24"/>
          <w:szCs w:val="24"/>
          <w:rPrChange w:id="1931" w:author="周 媛媛" w:date="2018-05-05T15:57:00Z">
            <w:rPr/>
          </w:rPrChange>
        </w:rPr>
        <w:t xml:space="preserve"> – 16%</w:t>
      </w:r>
    </w:p>
    <w:p w14:paraId="2A27E5C7" w14:textId="77777777" w:rsidR="00B20356" w:rsidRPr="00EA1CB8" w:rsidRDefault="00B54EC5">
      <w:pPr>
        <w:spacing w:line="360" w:lineRule="auto"/>
        <w:ind w:left="720" w:firstLine="720"/>
        <w:jc w:val="both"/>
        <w:rPr>
          <w:sz w:val="24"/>
          <w:szCs w:val="24"/>
          <w:rPrChange w:id="1932" w:author="周 媛媛" w:date="2018-05-05T15:57:00Z">
            <w:rPr/>
          </w:rPrChange>
        </w:rPr>
      </w:pPr>
      <w:r w:rsidRPr="00EA1CB8">
        <w:rPr>
          <w:sz w:val="24"/>
          <w:szCs w:val="24"/>
          <w:rPrChange w:id="1933" w:author="周 媛媛" w:date="2018-05-05T15:57:00Z">
            <w:rPr/>
          </w:rPrChange>
        </w:rPr>
        <w:t>Messenger – 40%</w:t>
      </w:r>
    </w:p>
    <w:p w14:paraId="57A6C6BB" w14:textId="77777777" w:rsidR="00B20356" w:rsidRPr="00EA1CB8" w:rsidRDefault="00B54EC5">
      <w:pPr>
        <w:spacing w:line="360" w:lineRule="auto"/>
        <w:jc w:val="both"/>
        <w:rPr>
          <w:sz w:val="24"/>
          <w:szCs w:val="24"/>
          <w:rPrChange w:id="1934" w:author="周 媛媛" w:date="2018-05-05T15:57:00Z">
            <w:rPr/>
          </w:rPrChange>
        </w:rPr>
      </w:pPr>
      <w:r w:rsidRPr="00EA1CB8">
        <w:rPr>
          <w:sz w:val="24"/>
          <w:szCs w:val="24"/>
          <w:rPrChange w:id="1935" w:author="周 媛媛" w:date="2018-05-05T15:57:00Z">
            <w:rPr/>
          </w:rPrChange>
        </w:rPr>
        <w:t xml:space="preserve"> </w:t>
      </w:r>
    </w:p>
    <w:p w14:paraId="3422D0B2" w14:textId="77777777" w:rsidR="00B20356" w:rsidRPr="00EA1CB8" w:rsidRDefault="00B54EC5">
      <w:pPr>
        <w:spacing w:line="360" w:lineRule="auto"/>
        <w:ind w:left="720"/>
        <w:jc w:val="both"/>
        <w:rPr>
          <w:sz w:val="24"/>
          <w:szCs w:val="24"/>
          <w:rPrChange w:id="1936" w:author="周 媛媛" w:date="2018-05-05T15:57:00Z">
            <w:rPr/>
          </w:rPrChange>
        </w:rPr>
      </w:pPr>
      <w:r w:rsidRPr="00EA1CB8">
        <w:rPr>
          <w:sz w:val="24"/>
          <w:szCs w:val="24"/>
          <w:rPrChange w:id="1937" w:author="周 媛媛" w:date="2018-05-05T15:57:00Z">
            <w:rPr/>
          </w:rPrChange>
        </w:rPr>
        <w:t>Assuming 50% use above + another 20% (others – WeChat/</w:t>
      </w:r>
      <w:proofErr w:type="spellStart"/>
      <w:r w:rsidRPr="00EA1CB8">
        <w:rPr>
          <w:sz w:val="24"/>
          <w:szCs w:val="24"/>
          <w:rPrChange w:id="1938" w:author="周 媛媛" w:date="2018-05-05T15:57:00Z">
            <w:rPr/>
          </w:rPrChange>
        </w:rPr>
        <w:t>GroupMe</w:t>
      </w:r>
      <w:proofErr w:type="spellEnd"/>
      <w:r w:rsidRPr="00EA1CB8">
        <w:rPr>
          <w:sz w:val="24"/>
          <w:szCs w:val="24"/>
          <w:rPrChange w:id="1939" w:author="周 媛媛" w:date="2018-05-05T15:57:00Z">
            <w:rPr/>
          </w:rPrChange>
        </w:rPr>
        <w:t>/Line) -&gt; 70% coverage</w:t>
      </w:r>
    </w:p>
    <w:p w14:paraId="36AD118F" w14:textId="77777777" w:rsidR="00B20356" w:rsidRPr="00EA1CB8" w:rsidRDefault="00B54EC5">
      <w:pPr>
        <w:spacing w:line="360" w:lineRule="auto"/>
        <w:jc w:val="both"/>
        <w:rPr>
          <w:sz w:val="24"/>
          <w:szCs w:val="24"/>
          <w:rPrChange w:id="1940" w:author="周 媛媛" w:date="2018-05-05T15:57:00Z">
            <w:rPr/>
          </w:rPrChange>
        </w:rPr>
      </w:pPr>
      <w:r w:rsidRPr="00EA1CB8">
        <w:rPr>
          <w:sz w:val="24"/>
          <w:szCs w:val="24"/>
          <w:rPrChange w:id="1941" w:author="周 媛媛" w:date="2018-05-05T15:57:00Z">
            <w:rPr/>
          </w:rPrChange>
        </w:rPr>
        <w:t xml:space="preserve"> </w:t>
      </w:r>
    </w:p>
    <w:p w14:paraId="28876D13" w14:textId="77777777" w:rsidR="00B20356" w:rsidRPr="00EA1CB8" w:rsidRDefault="00B54EC5">
      <w:pPr>
        <w:spacing w:line="360" w:lineRule="auto"/>
        <w:ind w:left="720"/>
        <w:jc w:val="both"/>
        <w:rPr>
          <w:sz w:val="24"/>
          <w:szCs w:val="24"/>
          <w:rPrChange w:id="1942" w:author="周 媛媛" w:date="2018-05-05T15:57:00Z">
            <w:rPr/>
          </w:rPrChange>
        </w:rPr>
      </w:pPr>
      <w:r w:rsidRPr="00EA1CB8">
        <w:rPr>
          <w:sz w:val="24"/>
          <w:szCs w:val="24"/>
          <w:rPrChange w:id="1943" w:author="周 媛媛" w:date="2018-05-05T15:57:00Z">
            <w:rPr/>
          </w:rPrChange>
        </w:rPr>
        <w:t xml:space="preserve">So, maximum number of people who can be offered </w:t>
      </w:r>
      <w:proofErr w:type="spellStart"/>
      <w:r w:rsidRPr="00EA1CB8">
        <w:rPr>
          <w:sz w:val="24"/>
          <w:szCs w:val="24"/>
          <w:rPrChange w:id="1944" w:author="周 媛媛" w:date="2018-05-05T15:57:00Z">
            <w:rPr/>
          </w:rPrChange>
        </w:rPr>
        <w:t>WeBall</w:t>
      </w:r>
      <w:proofErr w:type="spellEnd"/>
      <w:r w:rsidRPr="00EA1CB8">
        <w:rPr>
          <w:sz w:val="24"/>
          <w:szCs w:val="24"/>
          <w:rPrChange w:id="1945" w:author="周 媛媛" w:date="2018-05-05T15:57:00Z">
            <w:rPr/>
          </w:rPrChange>
        </w:rPr>
        <w:t xml:space="preserve"> and who likely do not use any competing app = 30% * 27,440 = 8,232</w:t>
      </w:r>
    </w:p>
    <w:sectPr w:rsidR="00B20356" w:rsidRPr="00EA1CB8">
      <w:headerReference w:type="default" r:id="rId90"/>
      <w:footerReference w:type="default" r:id="rId91"/>
      <w:footerReference w:type="first" r:id="rId92"/>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464581" w14:textId="77777777" w:rsidR="00493C31" w:rsidRDefault="00493C31">
      <w:pPr>
        <w:spacing w:line="240" w:lineRule="auto"/>
      </w:pPr>
      <w:r>
        <w:separator/>
      </w:r>
    </w:p>
  </w:endnote>
  <w:endnote w:type="continuationSeparator" w:id="0">
    <w:p w14:paraId="304DE81D" w14:textId="77777777" w:rsidR="00493C31" w:rsidRDefault="00493C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Helvetica Neue">
    <w:panose1 w:val="02000503000000020004"/>
    <w:charset w:val="00"/>
    <w:family w:val="swiss"/>
    <w:pitch w:val="variable"/>
    <w:sig w:usb0="E50002FF" w:usb1="500079DB" w:usb2="0000001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75A22" w14:textId="77777777" w:rsidR="00B54EC5" w:rsidRDefault="00B54EC5">
    <w:pPr>
      <w:jc w:val="right"/>
    </w:pPr>
    <w:r>
      <w:fldChar w:fldCharType="begin"/>
    </w:r>
    <w:r>
      <w:instrText>PAGE</w:instrText>
    </w:r>
    <w:r>
      <w:fldChar w:fldCharType="separate"/>
    </w:r>
    <w:r w:rsidR="00D4267A">
      <w:rPr>
        <w:noProof/>
      </w:rPr>
      <w:t>47</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D90E0" w14:textId="77777777" w:rsidR="00B54EC5" w:rsidRDefault="00B54EC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66A8F" w14:textId="77777777" w:rsidR="00493C31" w:rsidRDefault="00493C31">
      <w:pPr>
        <w:spacing w:line="240" w:lineRule="auto"/>
      </w:pPr>
      <w:r>
        <w:separator/>
      </w:r>
    </w:p>
  </w:footnote>
  <w:footnote w:type="continuationSeparator" w:id="0">
    <w:p w14:paraId="5378C1EE" w14:textId="77777777" w:rsidR="00493C31" w:rsidRDefault="00493C3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2094D" w14:textId="77777777" w:rsidR="00B54EC5" w:rsidRDefault="00B54EC5"/>
  <w:p w14:paraId="5C6B7483" w14:textId="77777777" w:rsidR="00B54EC5" w:rsidRDefault="00B54EC5"/>
  <w:p w14:paraId="21619F82" w14:textId="77777777" w:rsidR="00B54EC5" w:rsidRDefault="00B54EC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3CCB"/>
    <w:multiLevelType w:val="multilevel"/>
    <w:tmpl w:val="F53E09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nsid w:val="0C0E2D50"/>
    <w:multiLevelType w:val="multilevel"/>
    <w:tmpl w:val="4984B9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0E3116CD"/>
    <w:multiLevelType w:val="multilevel"/>
    <w:tmpl w:val="B5A0676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ED4165B"/>
    <w:multiLevelType w:val="multilevel"/>
    <w:tmpl w:val="ADB0A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F892321"/>
    <w:multiLevelType w:val="hybridMultilevel"/>
    <w:tmpl w:val="C7442C92"/>
    <w:lvl w:ilvl="0" w:tplc="5FEEC126">
      <w:start w:val="1"/>
      <w:numFmt w:val="decimal"/>
      <w:lvlText w:val="%1."/>
      <w:lvlJc w:val="left"/>
      <w:pPr>
        <w:ind w:left="720" w:hanging="360"/>
      </w:pPr>
    </w:lvl>
    <w:lvl w:ilvl="1" w:tplc="741CC8C0">
      <w:start w:val="1"/>
      <w:numFmt w:val="lowerLetter"/>
      <w:lvlText w:val="%2."/>
      <w:lvlJc w:val="left"/>
      <w:pPr>
        <w:ind w:left="1440" w:hanging="360"/>
      </w:pPr>
    </w:lvl>
    <w:lvl w:ilvl="2" w:tplc="EB941E82">
      <w:start w:val="1"/>
      <w:numFmt w:val="lowerRoman"/>
      <w:lvlText w:val="%3."/>
      <w:lvlJc w:val="right"/>
      <w:pPr>
        <w:ind w:left="2160" w:hanging="180"/>
      </w:pPr>
    </w:lvl>
    <w:lvl w:ilvl="3" w:tplc="B8F4DC98">
      <w:start w:val="1"/>
      <w:numFmt w:val="decimal"/>
      <w:lvlText w:val="%4."/>
      <w:lvlJc w:val="left"/>
      <w:pPr>
        <w:ind w:left="2880" w:hanging="360"/>
      </w:pPr>
    </w:lvl>
    <w:lvl w:ilvl="4" w:tplc="5F467A00">
      <w:start w:val="1"/>
      <w:numFmt w:val="lowerLetter"/>
      <w:lvlText w:val="%5."/>
      <w:lvlJc w:val="left"/>
      <w:pPr>
        <w:ind w:left="3600" w:hanging="360"/>
      </w:pPr>
    </w:lvl>
    <w:lvl w:ilvl="5" w:tplc="C30633DC">
      <w:start w:val="1"/>
      <w:numFmt w:val="lowerRoman"/>
      <w:lvlText w:val="%6."/>
      <w:lvlJc w:val="right"/>
      <w:pPr>
        <w:ind w:left="4320" w:hanging="180"/>
      </w:pPr>
    </w:lvl>
    <w:lvl w:ilvl="6" w:tplc="E1646560">
      <w:start w:val="1"/>
      <w:numFmt w:val="decimal"/>
      <w:lvlText w:val="%7."/>
      <w:lvlJc w:val="left"/>
      <w:pPr>
        <w:ind w:left="5040" w:hanging="360"/>
      </w:pPr>
    </w:lvl>
    <w:lvl w:ilvl="7" w:tplc="7C6481C2">
      <w:start w:val="1"/>
      <w:numFmt w:val="lowerLetter"/>
      <w:lvlText w:val="%8."/>
      <w:lvlJc w:val="left"/>
      <w:pPr>
        <w:ind w:left="5760" w:hanging="360"/>
      </w:pPr>
    </w:lvl>
    <w:lvl w:ilvl="8" w:tplc="98AEE2CE">
      <w:start w:val="1"/>
      <w:numFmt w:val="lowerRoman"/>
      <w:lvlText w:val="%9."/>
      <w:lvlJc w:val="right"/>
      <w:pPr>
        <w:ind w:left="6480" w:hanging="180"/>
      </w:pPr>
    </w:lvl>
  </w:abstractNum>
  <w:abstractNum w:abstractNumId="5">
    <w:nsid w:val="10570EC1"/>
    <w:multiLevelType w:val="multilevel"/>
    <w:tmpl w:val="57DE6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A88117C"/>
    <w:multiLevelType w:val="multilevel"/>
    <w:tmpl w:val="009A7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F3A3735"/>
    <w:multiLevelType w:val="multilevel"/>
    <w:tmpl w:val="749AA0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nsid w:val="26926E19"/>
    <w:multiLevelType w:val="multilevel"/>
    <w:tmpl w:val="1DBE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6A40F72"/>
    <w:multiLevelType w:val="hybridMultilevel"/>
    <w:tmpl w:val="6C9AC130"/>
    <w:lvl w:ilvl="0" w:tplc="C09A71C6">
      <w:start w:val="1"/>
      <w:numFmt w:val="decimal"/>
      <w:lvlText w:val="%1."/>
      <w:lvlJc w:val="left"/>
      <w:pPr>
        <w:ind w:left="720" w:hanging="360"/>
      </w:pPr>
    </w:lvl>
    <w:lvl w:ilvl="1" w:tplc="2E82A266">
      <w:start w:val="1"/>
      <w:numFmt w:val="lowerLetter"/>
      <w:lvlText w:val="%2."/>
      <w:lvlJc w:val="left"/>
      <w:pPr>
        <w:ind w:left="1440" w:hanging="360"/>
      </w:pPr>
    </w:lvl>
    <w:lvl w:ilvl="2" w:tplc="BE928CD2">
      <w:start w:val="1"/>
      <w:numFmt w:val="lowerRoman"/>
      <w:lvlText w:val="%3."/>
      <w:lvlJc w:val="right"/>
      <w:pPr>
        <w:ind w:left="2160" w:hanging="180"/>
      </w:pPr>
    </w:lvl>
    <w:lvl w:ilvl="3" w:tplc="FA08912E">
      <w:start w:val="1"/>
      <w:numFmt w:val="decimal"/>
      <w:lvlText w:val="%4."/>
      <w:lvlJc w:val="left"/>
      <w:pPr>
        <w:ind w:left="2880" w:hanging="360"/>
      </w:pPr>
    </w:lvl>
    <w:lvl w:ilvl="4" w:tplc="3726F676">
      <w:start w:val="1"/>
      <w:numFmt w:val="lowerLetter"/>
      <w:lvlText w:val="%5."/>
      <w:lvlJc w:val="left"/>
      <w:pPr>
        <w:ind w:left="3600" w:hanging="360"/>
      </w:pPr>
    </w:lvl>
    <w:lvl w:ilvl="5" w:tplc="90BACB1C">
      <w:start w:val="1"/>
      <w:numFmt w:val="lowerRoman"/>
      <w:lvlText w:val="%6."/>
      <w:lvlJc w:val="right"/>
      <w:pPr>
        <w:ind w:left="4320" w:hanging="180"/>
      </w:pPr>
    </w:lvl>
    <w:lvl w:ilvl="6" w:tplc="87265CFE">
      <w:start w:val="1"/>
      <w:numFmt w:val="decimal"/>
      <w:lvlText w:val="%7."/>
      <w:lvlJc w:val="left"/>
      <w:pPr>
        <w:ind w:left="5040" w:hanging="360"/>
      </w:pPr>
    </w:lvl>
    <w:lvl w:ilvl="7" w:tplc="E710DE26">
      <w:start w:val="1"/>
      <w:numFmt w:val="lowerLetter"/>
      <w:lvlText w:val="%8."/>
      <w:lvlJc w:val="left"/>
      <w:pPr>
        <w:ind w:left="5760" w:hanging="360"/>
      </w:pPr>
    </w:lvl>
    <w:lvl w:ilvl="8" w:tplc="E71E3130">
      <w:start w:val="1"/>
      <w:numFmt w:val="lowerRoman"/>
      <w:lvlText w:val="%9."/>
      <w:lvlJc w:val="right"/>
      <w:pPr>
        <w:ind w:left="6480" w:hanging="180"/>
      </w:pPr>
    </w:lvl>
  </w:abstractNum>
  <w:abstractNum w:abstractNumId="10">
    <w:nsid w:val="2AED0030"/>
    <w:multiLevelType w:val="multilevel"/>
    <w:tmpl w:val="A98617DE"/>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nsid w:val="2BC84CB9"/>
    <w:multiLevelType w:val="hybridMultilevel"/>
    <w:tmpl w:val="317A74AC"/>
    <w:lvl w:ilvl="0" w:tplc="7C4A9F88">
      <w:start w:val="1"/>
      <w:numFmt w:val="decimal"/>
      <w:lvlText w:val="%1."/>
      <w:lvlJc w:val="left"/>
      <w:pPr>
        <w:ind w:left="720" w:hanging="360"/>
      </w:pPr>
    </w:lvl>
    <w:lvl w:ilvl="1" w:tplc="AA8095E2">
      <w:start w:val="1"/>
      <w:numFmt w:val="lowerLetter"/>
      <w:lvlText w:val="%2."/>
      <w:lvlJc w:val="left"/>
      <w:pPr>
        <w:ind w:left="1440" w:hanging="360"/>
      </w:pPr>
    </w:lvl>
    <w:lvl w:ilvl="2" w:tplc="8CECA48E">
      <w:start w:val="1"/>
      <w:numFmt w:val="lowerRoman"/>
      <w:lvlText w:val="%3."/>
      <w:lvlJc w:val="right"/>
      <w:pPr>
        <w:ind w:left="2160" w:hanging="180"/>
      </w:pPr>
    </w:lvl>
    <w:lvl w:ilvl="3" w:tplc="6DDAE58C">
      <w:start w:val="1"/>
      <w:numFmt w:val="decimal"/>
      <w:lvlText w:val="%4."/>
      <w:lvlJc w:val="left"/>
      <w:pPr>
        <w:ind w:left="2880" w:hanging="360"/>
      </w:pPr>
    </w:lvl>
    <w:lvl w:ilvl="4" w:tplc="DF44B316">
      <w:start w:val="1"/>
      <w:numFmt w:val="lowerLetter"/>
      <w:lvlText w:val="%5."/>
      <w:lvlJc w:val="left"/>
      <w:pPr>
        <w:ind w:left="3600" w:hanging="360"/>
      </w:pPr>
    </w:lvl>
    <w:lvl w:ilvl="5" w:tplc="FA4CDD48">
      <w:start w:val="1"/>
      <w:numFmt w:val="lowerRoman"/>
      <w:lvlText w:val="%6."/>
      <w:lvlJc w:val="right"/>
      <w:pPr>
        <w:ind w:left="4320" w:hanging="180"/>
      </w:pPr>
    </w:lvl>
    <w:lvl w:ilvl="6" w:tplc="A064B114">
      <w:start w:val="1"/>
      <w:numFmt w:val="decimal"/>
      <w:lvlText w:val="%7."/>
      <w:lvlJc w:val="left"/>
      <w:pPr>
        <w:ind w:left="5040" w:hanging="360"/>
      </w:pPr>
    </w:lvl>
    <w:lvl w:ilvl="7" w:tplc="CBDEAED2">
      <w:start w:val="1"/>
      <w:numFmt w:val="lowerLetter"/>
      <w:lvlText w:val="%8."/>
      <w:lvlJc w:val="left"/>
      <w:pPr>
        <w:ind w:left="5760" w:hanging="360"/>
      </w:pPr>
    </w:lvl>
    <w:lvl w:ilvl="8" w:tplc="52E21E72">
      <w:start w:val="1"/>
      <w:numFmt w:val="lowerRoman"/>
      <w:lvlText w:val="%9."/>
      <w:lvlJc w:val="right"/>
      <w:pPr>
        <w:ind w:left="6480" w:hanging="180"/>
      </w:pPr>
    </w:lvl>
  </w:abstractNum>
  <w:abstractNum w:abstractNumId="12">
    <w:nsid w:val="371850D9"/>
    <w:multiLevelType w:val="hybridMultilevel"/>
    <w:tmpl w:val="B6102096"/>
    <w:lvl w:ilvl="0" w:tplc="90907220">
      <w:start w:val="1"/>
      <w:numFmt w:val="decimal"/>
      <w:lvlText w:val="%1."/>
      <w:lvlJc w:val="left"/>
      <w:pPr>
        <w:ind w:left="720" w:hanging="360"/>
      </w:pPr>
    </w:lvl>
    <w:lvl w:ilvl="1" w:tplc="AA40EBEE">
      <w:start w:val="1"/>
      <w:numFmt w:val="lowerLetter"/>
      <w:lvlText w:val="%2."/>
      <w:lvlJc w:val="left"/>
      <w:pPr>
        <w:ind w:left="1440" w:hanging="360"/>
      </w:pPr>
    </w:lvl>
    <w:lvl w:ilvl="2" w:tplc="C6F069C4">
      <w:start w:val="1"/>
      <w:numFmt w:val="lowerRoman"/>
      <w:lvlText w:val="%3."/>
      <w:lvlJc w:val="right"/>
      <w:pPr>
        <w:ind w:left="2160" w:hanging="180"/>
      </w:pPr>
    </w:lvl>
    <w:lvl w:ilvl="3" w:tplc="015C7A8E">
      <w:start w:val="1"/>
      <w:numFmt w:val="decimal"/>
      <w:lvlText w:val="%4."/>
      <w:lvlJc w:val="left"/>
      <w:pPr>
        <w:ind w:left="2880" w:hanging="360"/>
      </w:pPr>
    </w:lvl>
    <w:lvl w:ilvl="4" w:tplc="00645BF2">
      <w:start w:val="1"/>
      <w:numFmt w:val="lowerLetter"/>
      <w:lvlText w:val="%5."/>
      <w:lvlJc w:val="left"/>
      <w:pPr>
        <w:ind w:left="3600" w:hanging="360"/>
      </w:pPr>
    </w:lvl>
    <w:lvl w:ilvl="5" w:tplc="E86E8BFE">
      <w:start w:val="1"/>
      <w:numFmt w:val="lowerRoman"/>
      <w:lvlText w:val="%6."/>
      <w:lvlJc w:val="right"/>
      <w:pPr>
        <w:ind w:left="4320" w:hanging="180"/>
      </w:pPr>
    </w:lvl>
    <w:lvl w:ilvl="6" w:tplc="29865F44">
      <w:start w:val="1"/>
      <w:numFmt w:val="decimal"/>
      <w:lvlText w:val="%7."/>
      <w:lvlJc w:val="left"/>
      <w:pPr>
        <w:ind w:left="5040" w:hanging="360"/>
      </w:pPr>
    </w:lvl>
    <w:lvl w:ilvl="7" w:tplc="375658F0">
      <w:start w:val="1"/>
      <w:numFmt w:val="lowerLetter"/>
      <w:lvlText w:val="%8."/>
      <w:lvlJc w:val="left"/>
      <w:pPr>
        <w:ind w:left="5760" w:hanging="360"/>
      </w:pPr>
    </w:lvl>
    <w:lvl w:ilvl="8" w:tplc="753E4A88">
      <w:start w:val="1"/>
      <w:numFmt w:val="lowerRoman"/>
      <w:lvlText w:val="%9."/>
      <w:lvlJc w:val="right"/>
      <w:pPr>
        <w:ind w:left="6480" w:hanging="180"/>
      </w:pPr>
    </w:lvl>
  </w:abstractNum>
  <w:abstractNum w:abstractNumId="13">
    <w:nsid w:val="3967570D"/>
    <w:multiLevelType w:val="multilevel"/>
    <w:tmpl w:val="9C54CCC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nsid w:val="3A89564A"/>
    <w:multiLevelType w:val="multilevel"/>
    <w:tmpl w:val="226615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nsid w:val="456444B4"/>
    <w:multiLevelType w:val="hybridMultilevel"/>
    <w:tmpl w:val="C3AE9F20"/>
    <w:lvl w:ilvl="0" w:tplc="050E67E4">
      <w:start w:val="1"/>
      <w:numFmt w:val="decimal"/>
      <w:lvlText w:val="%1."/>
      <w:lvlJc w:val="left"/>
      <w:pPr>
        <w:ind w:left="720" w:hanging="360"/>
      </w:pPr>
    </w:lvl>
    <w:lvl w:ilvl="1" w:tplc="37AAEE4E">
      <w:start w:val="1"/>
      <w:numFmt w:val="lowerLetter"/>
      <w:lvlText w:val="%2."/>
      <w:lvlJc w:val="left"/>
      <w:pPr>
        <w:ind w:left="1440" w:hanging="360"/>
      </w:pPr>
    </w:lvl>
    <w:lvl w:ilvl="2" w:tplc="DF9E5176">
      <w:start w:val="1"/>
      <w:numFmt w:val="lowerRoman"/>
      <w:lvlText w:val="%3."/>
      <w:lvlJc w:val="right"/>
      <w:pPr>
        <w:ind w:left="2160" w:hanging="180"/>
      </w:pPr>
    </w:lvl>
    <w:lvl w:ilvl="3" w:tplc="969205C2">
      <w:start w:val="1"/>
      <w:numFmt w:val="decimal"/>
      <w:lvlText w:val="%4."/>
      <w:lvlJc w:val="left"/>
      <w:pPr>
        <w:ind w:left="2880" w:hanging="360"/>
      </w:pPr>
    </w:lvl>
    <w:lvl w:ilvl="4" w:tplc="48BA608E">
      <w:start w:val="1"/>
      <w:numFmt w:val="lowerLetter"/>
      <w:lvlText w:val="%5."/>
      <w:lvlJc w:val="left"/>
      <w:pPr>
        <w:ind w:left="3600" w:hanging="360"/>
      </w:pPr>
    </w:lvl>
    <w:lvl w:ilvl="5" w:tplc="931C0D2C">
      <w:start w:val="1"/>
      <w:numFmt w:val="lowerRoman"/>
      <w:lvlText w:val="%6."/>
      <w:lvlJc w:val="right"/>
      <w:pPr>
        <w:ind w:left="4320" w:hanging="180"/>
      </w:pPr>
    </w:lvl>
    <w:lvl w:ilvl="6" w:tplc="ACA01C08">
      <w:start w:val="1"/>
      <w:numFmt w:val="decimal"/>
      <w:lvlText w:val="%7."/>
      <w:lvlJc w:val="left"/>
      <w:pPr>
        <w:ind w:left="5040" w:hanging="360"/>
      </w:pPr>
    </w:lvl>
    <w:lvl w:ilvl="7" w:tplc="E6B8CE4A">
      <w:start w:val="1"/>
      <w:numFmt w:val="lowerLetter"/>
      <w:lvlText w:val="%8."/>
      <w:lvlJc w:val="left"/>
      <w:pPr>
        <w:ind w:left="5760" w:hanging="360"/>
      </w:pPr>
    </w:lvl>
    <w:lvl w:ilvl="8" w:tplc="6594663A">
      <w:start w:val="1"/>
      <w:numFmt w:val="lowerRoman"/>
      <w:lvlText w:val="%9."/>
      <w:lvlJc w:val="right"/>
      <w:pPr>
        <w:ind w:left="6480" w:hanging="180"/>
      </w:pPr>
    </w:lvl>
  </w:abstractNum>
  <w:abstractNum w:abstractNumId="16">
    <w:nsid w:val="46851772"/>
    <w:multiLevelType w:val="multilevel"/>
    <w:tmpl w:val="6CDC9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9EB72FE"/>
    <w:multiLevelType w:val="multilevel"/>
    <w:tmpl w:val="7AB02A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nsid w:val="4A822812"/>
    <w:multiLevelType w:val="hybridMultilevel"/>
    <w:tmpl w:val="C6A43982"/>
    <w:lvl w:ilvl="0" w:tplc="9B8CBF48">
      <w:start w:val="1"/>
      <w:numFmt w:val="decimal"/>
      <w:lvlText w:val="%1."/>
      <w:lvlJc w:val="left"/>
      <w:pPr>
        <w:ind w:left="720" w:hanging="360"/>
      </w:pPr>
    </w:lvl>
    <w:lvl w:ilvl="1" w:tplc="C98A2BF8">
      <w:start w:val="1"/>
      <w:numFmt w:val="lowerLetter"/>
      <w:lvlText w:val="%2."/>
      <w:lvlJc w:val="left"/>
      <w:pPr>
        <w:ind w:left="1440" w:hanging="360"/>
      </w:pPr>
    </w:lvl>
    <w:lvl w:ilvl="2" w:tplc="393037DE">
      <w:start w:val="1"/>
      <w:numFmt w:val="lowerRoman"/>
      <w:lvlText w:val="%3."/>
      <w:lvlJc w:val="right"/>
      <w:pPr>
        <w:ind w:left="2160" w:hanging="180"/>
      </w:pPr>
    </w:lvl>
    <w:lvl w:ilvl="3" w:tplc="C70CC0B6">
      <w:start w:val="1"/>
      <w:numFmt w:val="decimal"/>
      <w:lvlText w:val="%4."/>
      <w:lvlJc w:val="left"/>
      <w:pPr>
        <w:ind w:left="2880" w:hanging="360"/>
      </w:pPr>
    </w:lvl>
    <w:lvl w:ilvl="4" w:tplc="975AC1F2">
      <w:start w:val="1"/>
      <w:numFmt w:val="lowerLetter"/>
      <w:lvlText w:val="%5."/>
      <w:lvlJc w:val="left"/>
      <w:pPr>
        <w:ind w:left="3600" w:hanging="360"/>
      </w:pPr>
    </w:lvl>
    <w:lvl w:ilvl="5" w:tplc="FCFE22EE">
      <w:start w:val="1"/>
      <w:numFmt w:val="lowerRoman"/>
      <w:lvlText w:val="%6."/>
      <w:lvlJc w:val="right"/>
      <w:pPr>
        <w:ind w:left="4320" w:hanging="180"/>
      </w:pPr>
    </w:lvl>
    <w:lvl w:ilvl="6" w:tplc="74C657CE">
      <w:start w:val="1"/>
      <w:numFmt w:val="decimal"/>
      <w:lvlText w:val="%7."/>
      <w:lvlJc w:val="left"/>
      <w:pPr>
        <w:ind w:left="5040" w:hanging="360"/>
      </w:pPr>
    </w:lvl>
    <w:lvl w:ilvl="7" w:tplc="CD40BFF8">
      <w:start w:val="1"/>
      <w:numFmt w:val="lowerLetter"/>
      <w:lvlText w:val="%8."/>
      <w:lvlJc w:val="left"/>
      <w:pPr>
        <w:ind w:left="5760" w:hanging="360"/>
      </w:pPr>
    </w:lvl>
    <w:lvl w:ilvl="8" w:tplc="450AECEC">
      <w:start w:val="1"/>
      <w:numFmt w:val="lowerRoman"/>
      <w:lvlText w:val="%9."/>
      <w:lvlJc w:val="right"/>
      <w:pPr>
        <w:ind w:left="6480" w:hanging="180"/>
      </w:pPr>
    </w:lvl>
  </w:abstractNum>
  <w:abstractNum w:abstractNumId="19">
    <w:nsid w:val="56647B0A"/>
    <w:multiLevelType w:val="hybridMultilevel"/>
    <w:tmpl w:val="E0442B76"/>
    <w:lvl w:ilvl="0" w:tplc="BDA02D08">
      <w:start w:val="1"/>
      <w:numFmt w:val="lowerLetter"/>
      <w:lvlText w:val="%1."/>
      <w:lvlJc w:val="left"/>
      <w:pPr>
        <w:ind w:left="720" w:hanging="360"/>
      </w:pPr>
    </w:lvl>
    <w:lvl w:ilvl="1" w:tplc="05AE643E">
      <w:start w:val="1"/>
      <w:numFmt w:val="lowerLetter"/>
      <w:lvlText w:val="%2."/>
      <w:lvlJc w:val="left"/>
      <w:pPr>
        <w:ind w:left="1440" w:hanging="360"/>
      </w:pPr>
    </w:lvl>
    <w:lvl w:ilvl="2" w:tplc="2B2E0278">
      <w:start w:val="1"/>
      <w:numFmt w:val="lowerRoman"/>
      <w:lvlText w:val="%3."/>
      <w:lvlJc w:val="right"/>
      <w:pPr>
        <w:ind w:left="2160" w:hanging="180"/>
      </w:pPr>
    </w:lvl>
    <w:lvl w:ilvl="3" w:tplc="001EC046">
      <w:start w:val="1"/>
      <w:numFmt w:val="decimal"/>
      <w:lvlText w:val="%4."/>
      <w:lvlJc w:val="left"/>
      <w:pPr>
        <w:ind w:left="2880" w:hanging="360"/>
      </w:pPr>
    </w:lvl>
    <w:lvl w:ilvl="4" w:tplc="BEE6F4F0">
      <w:start w:val="1"/>
      <w:numFmt w:val="lowerLetter"/>
      <w:lvlText w:val="%5."/>
      <w:lvlJc w:val="left"/>
      <w:pPr>
        <w:ind w:left="3600" w:hanging="360"/>
      </w:pPr>
    </w:lvl>
    <w:lvl w:ilvl="5" w:tplc="5D2CCACE">
      <w:start w:val="1"/>
      <w:numFmt w:val="lowerRoman"/>
      <w:lvlText w:val="%6."/>
      <w:lvlJc w:val="right"/>
      <w:pPr>
        <w:ind w:left="4320" w:hanging="180"/>
      </w:pPr>
    </w:lvl>
    <w:lvl w:ilvl="6" w:tplc="D7186562">
      <w:start w:val="1"/>
      <w:numFmt w:val="decimal"/>
      <w:lvlText w:val="%7."/>
      <w:lvlJc w:val="left"/>
      <w:pPr>
        <w:ind w:left="5040" w:hanging="360"/>
      </w:pPr>
    </w:lvl>
    <w:lvl w:ilvl="7" w:tplc="EF867F72">
      <w:start w:val="1"/>
      <w:numFmt w:val="lowerLetter"/>
      <w:lvlText w:val="%8."/>
      <w:lvlJc w:val="left"/>
      <w:pPr>
        <w:ind w:left="5760" w:hanging="360"/>
      </w:pPr>
    </w:lvl>
    <w:lvl w:ilvl="8" w:tplc="C0FC16EA">
      <w:start w:val="1"/>
      <w:numFmt w:val="lowerRoman"/>
      <w:lvlText w:val="%9."/>
      <w:lvlJc w:val="right"/>
      <w:pPr>
        <w:ind w:left="6480" w:hanging="180"/>
      </w:pPr>
    </w:lvl>
  </w:abstractNum>
  <w:abstractNum w:abstractNumId="20">
    <w:nsid w:val="56694CF3"/>
    <w:multiLevelType w:val="multilevel"/>
    <w:tmpl w:val="A0F2D2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nsid w:val="5B9F2330"/>
    <w:multiLevelType w:val="multilevel"/>
    <w:tmpl w:val="385EC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D2A6779"/>
    <w:multiLevelType w:val="multilevel"/>
    <w:tmpl w:val="97D8C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EF94F20"/>
    <w:multiLevelType w:val="multilevel"/>
    <w:tmpl w:val="8D36DC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5F645457"/>
    <w:multiLevelType w:val="multilevel"/>
    <w:tmpl w:val="908A6D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nsid w:val="61C93225"/>
    <w:multiLevelType w:val="multilevel"/>
    <w:tmpl w:val="06A2E2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nsid w:val="69AB190E"/>
    <w:multiLevelType w:val="multilevel"/>
    <w:tmpl w:val="B8D453BE"/>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nsid w:val="6DA23DC1"/>
    <w:multiLevelType w:val="multilevel"/>
    <w:tmpl w:val="9250B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E7A0483"/>
    <w:multiLevelType w:val="multilevel"/>
    <w:tmpl w:val="953A4F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nsid w:val="703D2A16"/>
    <w:multiLevelType w:val="multilevel"/>
    <w:tmpl w:val="994C633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24635BF"/>
    <w:multiLevelType w:val="multilevel"/>
    <w:tmpl w:val="57909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3FE2CBF"/>
    <w:multiLevelType w:val="multilevel"/>
    <w:tmpl w:val="896EC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96C678B"/>
    <w:multiLevelType w:val="multilevel"/>
    <w:tmpl w:val="3CB8B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8"/>
  </w:num>
  <w:num w:numId="3">
    <w:abstractNumId w:val="19"/>
  </w:num>
  <w:num w:numId="4">
    <w:abstractNumId w:val="15"/>
  </w:num>
  <w:num w:numId="5">
    <w:abstractNumId w:val="9"/>
  </w:num>
  <w:num w:numId="6">
    <w:abstractNumId w:val="11"/>
  </w:num>
  <w:num w:numId="7">
    <w:abstractNumId w:val="12"/>
  </w:num>
  <w:num w:numId="8">
    <w:abstractNumId w:val="17"/>
  </w:num>
  <w:num w:numId="9">
    <w:abstractNumId w:val="5"/>
  </w:num>
  <w:num w:numId="10">
    <w:abstractNumId w:val="14"/>
  </w:num>
  <w:num w:numId="11">
    <w:abstractNumId w:val="6"/>
  </w:num>
  <w:num w:numId="12">
    <w:abstractNumId w:val="32"/>
  </w:num>
  <w:num w:numId="13">
    <w:abstractNumId w:val="29"/>
  </w:num>
  <w:num w:numId="14">
    <w:abstractNumId w:val="28"/>
  </w:num>
  <w:num w:numId="15">
    <w:abstractNumId w:val="2"/>
  </w:num>
  <w:num w:numId="16">
    <w:abstractNumId w:val="20"/>
  </w:num>
  <w:num w:numId="17">
    <w:abstractNumId w:val="26"/>
  </w:num>
  <w:num w:numId="18">
    <w:abstractNumId w:val="3"/>
  </w:num>
  <w:num w:numId="19">
    <w:abstractNumId w:val="1"/>
  </w:num>
  <w:num w:numId="20">
    <w:abstractNumId w:val="21"/>
  </w:num>
  <w:num w:numId="21">
    <w:abstractNumId w:val="24"/>
  </w:num>
  <w:num w:numId="22">
    <w:abstractNumId w:val="23"/>
  </w:num>
  <w:num w:numId="23">
    <w:abstractNumId w:val="27"/>
  </w:num>
  <w:num w:numId="24">
    <w:abstractNumId w:val="25"/>
  </w:num>
  <w:num w:numId="25">
    <w:abstractNumId w:val="16"/>
  </w:num>
  <w:num w:numId="26">
    <w:abstractNumId w:val="30"/>
  </w:num>
  <w:num w:numId="27">
    <w:abstractNumId w:val="8"/>
  </w:num>
  <w:num w:numId="28">
    <w:abstractNumId w:val="7"/>
  </w:num>
  <w:num w:numId="29">
    <w:abstractNumId w:val="13"/>
  </w:num>
  <w:num w:numId="30">
    <w:abstractNumId w:val="22"/>
  </w:num>
  <w:num w:numId="31">
    <w:abstractNumId w:val="31"/>
  </w:num>
  <w:num w:numId="32">
    <w:abstractNumId w:val="10"/>
  </w:num>
  <w:num w:numId="3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周 媛媛">
    <w15:presenceInfo w15:providerId="Windows Live" w15:userId="47f1155db636c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20356"/>
    <w:rsid w:val="00105373"/>
    <w:rsid w:val="0014C9CE"/>
    <w:rsid w:val="001C421B"/>
    <w:rsid w:val="003C453F"/>
    <w:rsid w:val="00493C31"/>
    <w:rsid w:val="00554A18"/>
    <w:rsid w:val="00654454"/>
    <w:rsid w:val="00A42878"/>
    <w:rsid w:val="00AF3943"/>
    <w:rsid w:val="00B20356"/>
    <w:rsid w:val="00B54EC5"/>
    <w:rsid w:val="00B66BD7"/>
    <w:rsid w:val="00B84C81"/>
    <w:rsid w:val="00BA66B4"/>
    <w:rsid w:val="00D3C0E7"/>
    <w:rsid w:val="00D4267A"/>
    <w:rsid w:val="00E945A7"/>
    <w:rsid w:val="00EA1CB8"/>
    <w:rsid w:val="00FD5978"/>
    <w:rsid w:val="010C2113"/>
    <w:rsid w:val="01253345"/>
    <w:rsid w:val="0136F7FF"/>
    <w:rsid w:val="01ABFC53"/>
    <w:rsid w:val="021876AA"/>
    <w:rsid w:val="0299C89B"/>
    <w:rsid w:val="02A0A2DC"/>
    <w:rsid w:val="02C4AB58"/>
    <w:rsid w:val="032CD86F"/>
    <w:rsid w:val="033B527E"/>
    <w:rsid w:val="039FA664"/>
    <w:rsid w:val="03E87800"/>
    <w:rsid w:val="03EFD9F8"/>
    <w:rsid w:val="0465B219"/>
    <w:rsid w:val="048FDC01"/>
    <w:rsid w:val="04B7FC23"/>
    <w:rsid w:val="05121B43"/>
    <w:rsid w:val="051DA52B"/>
    <w:rsid w:val="0520CE18"/>
    <w:rsid w:val="0582614F"/>
    <w:rsid w:val="0589DE82"/>
    <w:rsid w:val="05E5BBB2"/>
    <w:rsid w:val="060E6EA9"/>
    <w:rsid w:val="06270C6B"/>
    <w:rsid w:val="06361373"/>
    <w:rsid w:val="066FC3BF"/>
    <w:rsid w:val="0678F148"/>
    <w:rsid w:val="06CD3BFC"/>
    <w:rsid w:val="06ECFED3"/>
    <w:rsid w:val="06FA6A77"/>
    <w:rsid w:val="0711E533"/>
    <w:rsid w:val="071F9D0E"/>
    <w:rsid w:val="0775E32D"/>
    <w:rsid w:val="07A1AD9C"/>
    <w:rsid w:val="07BC82B3"/>
    <w:rsid w:val="082BC490"/>
    <w:rsid w:val="083065EF"/>
    <w:rsid w:val="08471340"/>
    <w:rsid w:val="08525095"/>
    <w:rsid w:val="08CBB55C"/>
    <w:rsid w:val="08DB4254"/>
    <w:rsid w:val="0919A961"/>
    <w:rsid w:val="091A8F12"/>
    <w:rsid w:val="0926C74D"/>
    <w:rsid w:val="094243CF"/>
    <w:rsid w:val="096AF1AE"/>
    <w:rsid w:val="098B8BC4"/>
    <w:rsid w:val="099F98D2"/>
    <w:rsid w:val="09BCF6C8"/>
    <w:rsid w:val="09BE315C"/>
    <w:rsid w:val="09E44AE2"/>
    <w:rsid w:val="0A3335C4"/>
    <w:rsid w:val="0A350F73"/>
    <w:rsid w:val="0A467578"/>
    <w:rsid w:val="0A5292A2"/>
    <w:rsid w:val="0A6C9CEF"/>
    <w:rsid w:val="0A6E85D9"/>
    <w:rsid w:val="0A8BB8FA"/>
    <w:rsid w:val="0AACC969"/>
    <w:rsid w:val="0AFB8D93"/>
    <w:rsid w:val="0B09D1AF"/>
    <w:rsid w:val="0B476082"/>
    <w:rsid w:val="0BD0892F"/>
    <w:rsid w:val="0BF13AD3"/>
    <w:rsid w:val="0C1F32B5"/>
    <w:rsid w:val="0C5CF799"/>
    <w:rsid w:val="0C7847C5"/>
    <w:rsid w:val="0C8507FA"/>
    <w:rsid w:val="0C9B6B16"/>
    <w:rsid w:val="0CB08139"/>
    <w:rsid w:val="0CF0B22C"/>
    <w:rsid w:val="0D1FBCDE"/>
    <w:rsid w:val="0D558EB7"/>
    <w:rsid w:val="0D8AAF88"/>
    <w:rsid w:val="0D913C72"/>
    <w:rsid w:val="0DA25FA2"/>
    <w:rsid w:val="0DA36A8F"/>
    <w:rsid w:val="0DB39BF5"/>
    <w:rsid w:val="0DCEA6C1"/>
    <w:rsid w:val="0E2BB9C9"/>
    <w:rsid w:val="0E3A8C9D"/>
    <w:rsid w:val="0E74DDED"/>
    <w:rsid w:val="0E98DB05"/>
    <w:rsid w:val="0EAB4E87"/>
    <w:rsid w:val="0EB1108C"/>
    <w:rsid w:val="0EC02AD8"/>
    <w:rsid w:val="0EE7CB6C"/>
    <w:rsid w:val="0EF6F595"/>
    <w:rsid w:val="0F0E7D09"/>
    <w:rsid w:val="0F3C22D3"/>
    <w:rsid w:val="0F82512F"/>
    <w:rsid w:val="0FAA4557"/>
    <w:rsid w:val="0FE9D89A"/>
    <w:rsid w:val="0FEF2A51"/>
    <w:rsid w:val="1012F4CA"/>
    <w:rsid w:val="102DA80F"/>
    <w:rsid w:val="1043F21C"/>
    <w:rsid w:val="104BF730"/>
    <w:rsid w:val="10526572"/>
    <w:rsid w:val="105B9692"/>
    <w:rsid w:val="1089576D"/>
    <w:rsid w:val="10DEBACD"/>
    <w:rsid w:val="10EC7B57"/>
    <w:rsid w:val="110CDCA7"/>
    <w:rsid w:val="11271EA6"/>
    <w:rsid w:val="115C1BA3"/>
    <w:rsid w:val="116D7B73"/>
    <w:rsid w:val="119C20DF"/>
    <w:rsid w:val="123169C7"/>
    <w:rsid w:val="12321536"/>
    <w:rsid w:val="126F5CA7"/>
    <w:rsid w:val="127FD24D"/>
    <w:rsid w:val="12A31D62"/>
    <w:rsid w:val="12DE74A5"/>
    <w:rsid w:val="12ECF16E"/>
    <w:rsid w:val="13588872"/>
    <w:rsid w:val="139AC9D0"/>
    <w:rsid w:val="139B915F"/>
    <w:rsid w:val="13D4DABF"/>
    <w:rsid w:val="13DA2006"/>
    <w:rsid w:val="13FEA67B"/>
    <w:rsid w:val="14206CAE"/>
    <w:rsid w:val="1433C7FC"/>
    <w:rsid w:val="144038D3"/>
    <w:rsid w:val="14511982"/>
    <w:rsid w:val="14752419"/>
    <w:rsid w:val="157A13B4"/>
    <w:rsid w:val="15C23AAA"/>
    <w:rsid w:val="15D80AC7"/>
    <w:rsid w:val="160CAF31"/>
    <w:rsid w:val="167B172E"/>
    <w:rsid w:val="1688E0A2"/>
    <w:rsid w:val="168F12CD"/>
    <w:rsid w:val="169367F0"/>
    <w:rsid w:val="16981804"/>
    <w:rsid w:val="1699E500"/>
    <w:rsid w:val="16C486D6"/>
    <w:rsid w:val="1712B855"/>
    <w:rsid w:val="171E35CD"/>
    <w:rsid w:val="172DECD6"/>
    <w:rsid w:val="1771BD0F"/>
    <w:rsid w:val="178453B2"/>
    <w:rsid w:val="1787DC1D"/>
    <w:rsid w:val="17DB9224"/>
    <w:rsid w:val="17E5F340"/>
    <w:rsid w:val="17E79DDF"/>
    <w:rsid w:val="17F48135"/>
    <w:rsid w:val="182C026E"/>
    <w:rsid w:val="187D237D"/>
    <w:rsid w:val="18816452"/>
    <w:rsid w:val="188B09F3"/>
    <w:rsid w:val="193D7DEC"/>
    <w:rsid w:val="19AFC337"/>
    <w:rsid w:val="19D24A54"/>
    <w:rsid w:val="1A1622A2"/>
    <w:rsid w:val="1A613D56"/>
    <w:rsid w:val="1A6C889C"/>
    <w:rsid w:val="1A772020"/>
    <w:rsid w:val="1A97CF66"/>
    <w:rsid w:val="1A97E6CA"/>
    <w:rsid w:val="1AA52C69"/>
    <w:rsid w:val="1AB7C34F"/>
    <w:rsid w:val="1AD009BC"/>
    <w:rsid w:val="1AD6C0DC"/>
    <w:rsid w:val="1AF0DDFB"/>
    <w:rsid w:val="1B1F6463"/>
    <w:rsid w:val="1B4388BC"/>
    <w:rsid w:val="1BEB954D"/>
    <w:rsid w:val="1C0FE382"/>
    <w:rsid w:val="1C1F211C"/>
    <w:rsid w:val="1C31C30A"/>
    <w:rsid w:val="1C34B039"/>
    <w:rsid w:val="1C39B374"/>
    <w:rsid w:val="1C403604"/>
    <w:rsid w:val="1C4B1C04"/>
    <w:rsid w:val="1C85E111"/>
    <w:rsid w:val="1CB99F6E"/>
    <w:rsid w:val="1CBE7CCE"/>
    <w:rsid w:val="1CC13CF7"/>
    <w:rsid w:val="1CDF09EE"/>
    <w:rsid w:val="1D01FD52"/>
    <w:rsid w:val="1D0514A6"/>
    <w:rsid w:val="1D175217"/>
    <w:rsid w:val="1D2BD3A6"/>
    <w:rsid w:val="1D2CE987"/>
    <w:rsid w:val="1D40455B"/>
    <w:rsid w:val="1D5240C0"/>
    <w:rsid w:val="1D9DE4BD"/>
    <w:rsid w:val="1E14952C"/>
    <w:rsid w:val="1E75BCCC"/>
    <w:rsid w:val="1EABF447"/>
    <w:rsid w:val="1EF0D7C5"/>
    <w:rsid w:val="1F021283"/>
    <w:rsid w:val="1F26DA97"/>
    <w:rsid w:val="1F7BD950"/>
    <w:rsid w:val="1FB1CF2C"/>
    <w:rsid w:val="2008DF08"/>
    <w:rsid w:val="2013A68A"/>
    <w:rsid w:val="201B2010"/>
    <w:rsid w:val="202CA2AA"/>
    <w:rsid w:val="2055F4F7"/>
    <w:rsid w:val="20790FF5"/>
    <w:rsid w:val="20FEE51E"/>
    <w:rsid w:val="210B0FB3"/>
    <w:rsid w:val="21153ABE"/>
    <w:rsid w:val="213569B2"/>
    <w:rsid w:val="213E852D"/>
    <w:rsid w:val="21485F5E"/>
    <w:rsid w:val="21ADAEDD"/>
    <w:rsid w:val="21CAAAF7"/>
    <w:rsid w:val="21E8E02C"/>
    <w:rsid w:val="21F6B70B"/>
    <w:rsid w:val="2202835B"/>
    <w:rsid w:val="220D2A33"/>
    <w:rsid w:val="2241B1DE"/>
    <w:rsid w:val="2264D548"/>
    <w:rsid w:val="22BBAF99"/>
    <w:rsid w:val="22DF6E7F"/>
    <w:rsid w:val="23117CB8"/>
    <w:rsid w:val="23281907"/>
    <w:rsid w:val="233C8E53"/>
    <w:rsid w:val="234EE4D3"/>
    <w:rsid w:val="2358F383"/>
    <w:rsid w:val="237D5245"/>
    <w:rsid w:val="238B4342"/>
    <w:rsid w:val="23947757"/>
    <w:rsid w:val="23F91731"/>
    <w:rsid w:val="2415227C"/>
    <w:rsid w:val="242B9CFC"/>
    <w:rsid w:val="243F65CA"/>
    <w:rsid w:val="244F6541"/>
    <w:rsid w:val="24877777"/>
    <w:rsid w:val="24A9A8A2"/>
    <w:rsid w:val="24AFD8B2"/>
    <w:rsid w:val="24B1B867"/>
    <w:rsid w:val="24B48586"/>
    <w:rsid w:val="24C95E40"/>
    <w:rsid w:val="24CFDA2B"/>
    <w:rsid w:val="25069A7A"/>
    <w:rsid w:val="25145913"/>
    <w:rsid w:val="25250306"/>
    <w:rsid w:val="2526F727"/>
    <w:rsid w:val="253DC45E"/>
    <w:rsid w:val="25FF42B0"/>
    <w:rsid w:val="2603A53E"/>
    <w:rsid w:val="2612D2E5"/>
    <w:rsid w:val="2672E1C0"/>
    <w:rsid w:val="2676E44A"/>
    <w:rsid w:val="2690ACB5"/>
    <w:rsid w:val="269A42A6"/>
    <w:rsid w:val="26C09CD5"/>
    <w:rsid w:val="26EE495D"/>
    <w:rsid w:val="26F63DE4"/>
    <w:rsid w:val="271D48F1"/>
    <w:rsid w:val="27242332"/>
    <w:rsid w:val="2747079E"/>
    <w:rsid w:val="27532BE2"/>
    <w:rsid w:val="2754A709"/>
    <w:rsid w:val="27913C77"/>
    <w:rsid w:val="279C16E4"/>
    <w:rsid w:val="27A4D433"/>
    <w:rsid w:val="27B84C27"/>
    <w:rsid w:val="27C4D512"/>
    <w:rsid w:val="27DAC433"/>
    <w:rsid w:val="27EF2A55"/>
    <w:rsid w:val="284845E0"/>
    <w:rsid w:val="2855D5DE"/>
    <w:rsid w:val="2875D029"/>
    <w:rsid w:val="28DA9242"/>
    <w:rsid w:val="28E9FA5A"/>
    <w:rsid w:val="29140121"/>
    <w:rsid w:val="2921A0F9"/>
    <w:rsid w:val="2923A285"/>
    <w:rsid w:val="29486A80"/>
    <w:rsid w:val="2959BD17"/>
    <w:rsid w:val="2977D579"/>
    <w:rsid w:val="29AE9542"/>
    <w:rsid w:val="29C0C5BD"/>
    <w:rsid w:val="29E275B4"/>
    <w:rsid w:val="29EE3D8B"/>
    <w:rsid w:val="29F2EBE6"/>
    <w:rsid w:val="2A1DA841"/>
    <w:rsid w:val="2A6029C2"/>
    <w:rsid w:val="2AE5CC1A"/>
    <w:rsid w:val="2AE658FA"/>
    <w:rsid w:val="2B043089"/>
    <w:rsid w:val="2B34BE83"/>
    <w:rsid w:val="2B5E4A78"/>
    <w:rsid w:val="2BC9C01A"/>
    <w:rsid w:val="2BCEEF36"/>
    <w:rsid w:val="2C00A955"/>
    <w:rsid w:val="2C1A6335"/>
    <w:rsid w:val="2C49ED89"/>
    <w:rsid w:val="2C6322DC"/>
    <w:rsid w:val="2C6F160E"/>
    <w:rsid w:val="2C7321CD"/>
    <w:rsid w:val="2C8BCA40"/>
    <w:rsid w:val="2CA75F32"/>
    <w:rsid w:val="2CAE751D"/>
    <w:rsid w:val="2CAEB862"/>
    <w:rsid w:val="2CD2F0B7"/>
    <w:rsid w:val="2D6C274D"/>
    <w:rsid w:val="2D74934D"/>
    <w:rsid w:val="2DB83844"/>
    <w:rsid w:val="2DD6A28F"/>
    <w:rsid w:val="2DDC745A"/>
    <w:rsid w:val="2E1DA628"/>
    <w:rsid w:val="2E6A6707"/>
    <w:rsid w:val="2E7FCA43"/>
    <w:rsid w:val="2EA13A17"/>
    <w:rsid w:val="2EA7F05A"/>
    <w:rsid w:val="2EAA3E04"/>
    <w:rsid w:val="2EB127F5"/>
    <w:rsid w:val="2EFA1BA6"/>
    <w:rsid w:val="2F0DD9ED"/>
    <w:rsid w:val="2F1B8691"/>
    <w:rsid w:val="2F248A22"/>
    <w:rsid w:val="2F4481FE"/>
    <w:rsid w:val="2FDE6D38"/>
    <w:rsid w:val="2FE76DCC"/>
    <w:rsid w:val="3028ABE0"/>
    <w:rsid w:val="306D1364"/>
    <w:rsid w:val="30A430A9"/>
    <w:rsid w:val="30AA25A6"/>
    <w:rsid w:val="30BCCC26"/>
    <w:rsid w:val="310923E5"/>
    <w:rsid w:val="311FB5B5"/>
    <w:rsid w:val="3131B35F"/>
    <w:rsid w:val="31448EF5"/>
    <w:rsid w:val="3167072B"/>
    <w:rsid w:val="3173AF5D"/>
    <w:rsid w:val="318475E3"/>
    <w:rsid w:val="3191D83B"/>
    <w:rsid w:val="31A9359E"/>
    <w:rsid w:val="31F80DAE"/>
    <w:rsid w:val="3233C0E9"/>
    <w:rsid w:val="323E9C51"/>
    <w:rsid w:val="32819A07"/>
    <w:rsid w:val="32A7BF07"/>
    <w:rsid w:val="32C114DD"/>
    <w:rsid w:val="32F08B4D"/>
    <w:rsid w:val="33E9E514"/>
    <w:rsid w:val="33EB5653"/>
    <w:rsid w:val="33F44415"/>
    <w:rsid w:val="3405E1BB"/>
    <w:rsid w:val="341B11A0"/>
    <w:rsid w:val="3426772E"/>
    <w:rsid w:val="343C9D24"/>
    <w:rsid w:val="34560AE1"/>
    <w:rsid w:val="3461FCB0"/>
    <w:rsid w:val="34A7B23C"/>
    <w:rsid w:val="34BBA67E"/>
    <w:rsid w:val="34CDD9B3"/>
    <w:rsid w:val="34D73F8D"/>
    <w:rsid w:val="34FB8DB1"/>
    <w:rsid w:val="3506C472"/>
    <w:rsid w:val="35AC7058"/>
    <w:rsid w:val="35E13E5E"/>
    <w:rsid w:val="363B8556"/>
    <w:rsid w:val="3701D537"/>
    <w:rsid w:val="371C08EE"/>
    <w:rsid w:val="374B0086"/>
    <w:rsid w:val="3756CB17"/>
    <w:rsid w:val="375CFB0E"/>
    <w:rsid w:val="37B1E63D"/>
    <w:rsid w:val="37E459D0"/>
    <w:rsid w:val="37F8B167"/>
    <w:rsid w:val="38377283"/>
    <w:rsid w:val="384FFA33"/>
    <w:rsid w:val="38C1279B"/>
    <w:rsid w:val="38CB5FF8"/>
    <w:rsid w:val="38EDD9B2"/>
    <w:rsid w:val="38F47FE9"/>
    <w:rsid w:val="38FE84C5"/>
    <w:rsid w:val="392278AD"/>
    <w:rsid w:val="392E83E2"/>
    <w:rsid w:val="3930288C"/>
    <w:rsid w:val="3930530A"/>
    <w:rsid w:val="395E0682"/>
    <w:rsid w:val="39850B81"/>
    <w:rsid w:val="39F724EB"/>
    <w:rsid w:val="3A57A255"/>
    <w:rsid w:val="3AB95219"/>
    <w:rsid w:val="3AEEC8AA"/>
    <w:rsid w:val="3AF8434C"/>
    <w:rsid w:val="3B3675B0"/>
    <w:rsid w:val="3B37F038"/>
    <w:rsid w:val="3B98D19C"/>
    <w:rsid w:val="3BEC8515"/>
    <w:rsid w:val="3CB628D1"/>
    <w:rsid w:val="3CD097AC"/>
    <w:rsid w:val="3CD8B24C"/>
    <w:rsid w:val="3CDD27F4"/>
    <w:rsid w:val="3D418FE5"/>
    <w:rsid w:val="3D722B63"/>
    <w:rsid w:val="3D8E4B15"/>
    <w:rsid w:val="3DD1601B"/>
    <w:rsid w:val="3E3F218F"/>
    <w:rsid w:val="3E6FAE26"/>
    <w:rsid w:val="3EA2AD60"/>
    <w:rsid w:val="3F09B03E"/>
    <w:rsid w:val="3F712EE9"/>
    <w:rsid w:val="3F7FAB56"/>
    <w:rsid w:val="3F87EA98"/>
    <w:rsid w:val="3FA5DB63"/>
    <w:rsid w:val="3FA69F5B"/>
    <w:rsid w:val="3FD41BCC"/>
    <w:rsid w:val="4049D386"/>
    <w:rsid w:val="4063B5F6"/>
    <w:rsid w:val="40A81055"/>
    <w:rsid w:val="40A8F744"/>
    <w:rsid w:val="40C9F710"/>
    <w:rsid w:val="40CECCCD"/>
    <w:rsid w:val="410D65B0"/>
    <w:rsid w:val="4143C7A9"/>
    <w:rsid w:val="41451F10"/>
    <w:rsid w:val="419F4C32"/>
    <w:rsid w:val="41ABF977"/>
    <w:rsid w:val="41D32629"/>
    <w:rsid w:val="41F14116"/>
    <w:rsid w:val="42745D17"/>
    <w:rsid w:val="42BFB053"/>
    <w:rsid w:val="42C6E662"/>
    <w:rsid w:val="43168CE9"/>
    <w:rsid w:val="432BDD91"/>
    <w:rsid w:val="43485D33"/>
    <w:rsid w:val="43980751"/>
    <w:rsid w:val="43A8DFB5"/>
    <w:rsid w:val="43C17D1B"/>
    <w:rsid w:val="43C7C975"/>
    <w:rsid w:val="43C9245F"/>
    <w:rsid w:val="442CF7BC"/>
    <w:rsid w:val="442D7049"/>
    <w:rsid w:val="4432B35C"/>
    <w:rsid w:val="44423DFC"/>
    <w:rsid w:val="4463BA58"/>
    <w:rsid w:val="446FEF10"/>
    <w:rsid w:val="4486EA00"/>
    <w:rsid w:val="44887045"/>
    <w:rsid w:val="44C35B14"/>
    <w:rsid w:val="44C6B431"/>
    <w:rsid w:val="44F3409C"/>
    <w:rsid w:val="450DBBE7"/>
    <w:rsid w:val="45338936"/>
    <w:rsid w:val="45599216"/>
    <w:rsid w:val="45CC7554"/>
    <w:rsid w:val="45FF798D"/>
    <w:rsid w:val="464B5BE9"/>
    <w:rsid w:val="465CF314"/>
    <w:rsid w:val="4686C0A8"/>
    <w:rsid w:val="4690EE6D"/>
    <w:rsid w:val="46964269"/>
    <w:rsid w:val="469BECF6"/>
    <w:rsid w:val="46B230E4"/>
    <w:rsid w:val="46D4E765"/>
    <w:rsid w:val="46DA1EBB"/>
    <w:rsid w:val="46DD9061"/>
    <w:rsid w:val="46EF156D"/>
    <w:rsid w:val="47182BB9"/>
    <w:rsid w:val="47969B3D"/>
    <w:rsid w:val="4815E75B"/>
    <w:rsid w:val="48427C00"/>
    <w:rsid w:val="485667EF"/>
    <w:rsid w:val="486DE0EC"/>
    <w:rsid w:val="488002B2"/>
    <w:rsid w:val="48E07EE3"/>
    <w:rsid w:val="4904A2F6"/>
    <w:rsid w:val="493CA8FA"/>
    <w:rsid w:val="49B60F3D"/>
    <w:rsid w:val="49D9B979"/>
    <w:rsid w:val="49DE6C18"/>
    <w:rsid w:val="49E85206"/>
    <w:rsid w:val="4A105EB7"/>
    <w:rsid w:val="4A686CB4"/>
    <w:rsid w:val="4A9B43B5"/>
    <w:rsid w:val="4A9D3A1B"/>
    <w:rsid w:val="4AB11CAB"/>
    <w:rsid w:val="4AC8BC09"/>
    <w:rsid w:val="4AD3D1F6"/>
    <w:rsid w:val="4B1D91AC"/>
    <w:rsid w:val="4B63ED7E"/>
    <w:rsid w:val="4B6A8450"/>
    <w:rsid w:val="4B765384"/>
    <w:rsid w:val="4BB97D34"/>
    <w:rsid w:val="4BE2F317"/>
    <w:rsid w:val="4C1650EA"/>
    <w:rsid w:val="4C26F449"/>
    <w:rsid w:val="4C2E3E3E"/>
    <w:rsid w:val="4C5FE3B3"/>
    <w:rsid w:val="4C99F661"/>
    <w:rsid w:val="4CD0C37C"/>
    <w:rsid w:val="4CEEA2BF"/>
    <w:rsid w:val="4D147632"/>
    <w:rsid w:val="4D258B04"/>
    <w:rsid w:val="4D33B0EB"/>
    <w:rsid w:val="4D4C352B"/>
    <w:rsid w:val="4D605F65"/>
    <w:rsid w:val="4D613D1F"/>
    <w:rsid w:val="4D6E0BAD"/>
    <w:rsid w:val="4D848133"/>
    <w:rsid w:val="4DA5E51D"/>
    <w:rsid w:val="4DC55D95"/>
    <w:rsid w:val="4DCF7548"/>
    <w:rsid w:val="4DF160D0"/>
    <w:rsid w:val="4E183A18"/>
    <w:rsid w:val="4E27358D"/>
    <w:rsid w:val="4E27E0D2"/>
    <w:rsid w:val="4E41023F"/>
    <w:rsid w:val="4E50770A"/>
    <w:rsid w:val="4E677AEC"/>
    <w:rsid w:val="4E7EF88C"/>
    <w:rsid w:val="4ECF0AAA"/>
    <w:rsid w:val="4F017253"/>
    <w:rsid w:val="4F32357C"/>
    <w:rsid w:val="4F90C5DF"/>
    <w:rsid w:val="4FC15C02"/>
    <w:rsid w:val="4FE84DD3"/>
    <w:rsid w:val="50241BDC"/>
    <w:rsid w:val="505FA418"/>
    <w:rsid w:val="507A0C78"/>
    <w:rsid w:val="50BAF980"/>
    <w:rsid w:val="51131F67"/>
    <w:rsid w:val="5122CCB5"/>
    <w:rsid w:val="514360BD"/>
    <w:rsid w:val="51854D24"/>
    <w:rsid w:val="51C8866B"/>
    <w:rsid w:val="52577E85"/>
    <w:rsid w:val="525B33CC"/>
    <w:rsid w:val="52A3AD5B"/>
    <w:rsid w:val="52E52393"/>
    <w:rsid w:val="52FF29BE"/>
    <w:rsid w:val="5323F364"/>
    <w:rsid w:val="53428B81"/>
    <w:rsid w:val="537F25AB"/>
    <w:rsid w:val="538C4234"/>
    <w:rsid w:val="53DF183C"/>
    <w:rsid w:val="5440C9D8"/>
    <w:rsid w:val="5471CD7B"/>
    <w:rsid w:val="54BE5944"/>
    <w:rsid w:val="5523669E"/>
    <w:rsid w:val="556BD8D5"/>
    <w:rsid w:val="556D4D81"/>
    <w:rsid w:val="55BDBD2C"/>
    <w:rsid w:val="561E11C3"/>
    <w:rsid w:val="56529B46"/>
    <w:rsid w:val="566B0F85"/>
    <w:rsid w:val="56C92B78"/>
    <w:rsid w:val="56E932D2"/>
    <w:rsid w:val="57252D8D"/>
    <w:rsid w:val="5791A126"/>
    <w:rsid w:val="57B82654"/>
    <w:rsid w:val="57FC7677"/>
    <w:rsid w:val="5853DA11"/>
    <w:rsid w:val="585D1625"/>
    <w:rsid w:val="58601817"/>
    <w:rsid w:val="5869F32A"/>
    <w:rsid w:val="586D084A"/>
    <w:rsid w:val="589CF625"/>
    <w:rsid w:val="58BF6C2F"/>
    <w:rsid w:val="58D93F00"/>
    <w:rsid w:val="58DE1C60"/>
    <w:rsid w:val="594D8538"/>
    <w:rsid w:val="595BAAEF"/>
    <w:rsid w:val="595DC98E"/>
    <w:rsid w:val="5968E9B7"/>
    <w:rsid w:val="59BB4E22"/>
    <w:rsid w:val="59DF29AE"/>
    <w:rsid w:val="59E22E41"/>
    <w:rsid w:val="59F5DDE7"/>
    <w:rsid w:val="59F62C7C"/>
    <w:rsid w:val="59FBB18A"/>
    <w:rsid w:val="5A395783"/>
    <w:rsid w:val="5A3B40F3"/>
    <w:rsid w:val="5A6D5D5B"/>
    <w:rsid w:val="5B093E4B"/>
    <w:rsid w:val="5B74A9DB"/>
    <w:rsid w:val="5B84C74A"/>
    <w:rsid w:val="5C6B0AB3"/>
    <w:rsid w:val="5C7A827B"/>
    <w:rsid w:val="5C92C12F"/>
    <w:rsid w:val="5CA023D0"/>
    <w:rsid w:val="5CA052AE"/>
    <w:rsid w:val="5CAF6D0E"/>
    <w:rsid w:val="5CEA3E61"/>
    <w:rsid w:val="5D06CF9C"/>
    <w:rsid w:val="5D1010D9"/>
    <w:rsid w:val="5D3FBF73"/>
    <w:rsid w:val="5D5537DF"/>
    <w:rsid w:val="5D969FB9"/>
    <w:rsid w:val="5DB0E320"/>
    <w:rsid w:val="5DDEF0A7"/>
    <w:rsid w:val="5DF81AC3"/>
    <w:rsid w:val="5E4AC60A"/>
    <w:rsid w:val="5E5067E8"/>
    <w:rsid w:val="5E6340EE"/>
    <w:rsid w:val="5E73E78D"/>
    <w:rsid w:val="5E7E6E7F"/>
    <w:rsid w:val="5E849ED2"/>
    <w:rsid w:val="5E8F56BD"/>
    <w:rsid w:val="5ED72980"/>
    <w:rsid w:val="5F185731"/>
    <w:rsid w:val="5F876858"/>
    <w:rsid w:val="5FCADB47"/>
    <w:rsid w:val="6044E0B6"/>
    <w:rsid w:val="605CA024"/>
    <w:rsid w:val="605DCF14"/>
    <w:rsid w:val="606F3301"/>
    <w:rsid w:val="6098FC46"/>
    <w:rsid w:val="611463FC"/>
    <w:rsid w:val="611D7F4D"/>
    <w:rsid w:val="6123CE59"/>
    <w:rsid w:val="612B07C1"/>
    <w:rsid w:val="61557B82"/>
    <w:rsid w:val="618808AA"/>
    <w:rsid w:val="61A9A55A"/>
    <w:rsid w:val="61C23CBA"/>
    <w:rsid w:val="61E93C77"/>
    <w:rsid w:val="6254CA1C"/>
    <w:rsid w:val="6259C36F"/>
    <w:rsid w:val="62B5A7E3"/>
    <w:rsid w:val="62BEFD5D"/>
    <w:rsid w:val="62D02156"/>
    <w:rsid w:val="62EC816E"/>
    <w:rsid w:val="62ECD0E5"/>
    <w:rsid w:val="630C5CB5"/>
    <w:rsid w:val="6349F992"/>
    <w:rsid w:val="636F6498"/>
    <w:rsid w:val="638FC020"/>
    <w:rsid w:val="63A2403C"/>
    <w:rsid w:val="63CF79AB"/>
    <w:rsid w:val="63EA9D81"/>
    <w:rsid w:val="640FC529"/>
    <w:rsid w:val="644783CB"/>
    <w:rsid w:val="64AC995F"/>
    <w:rsid w:val="64B291E2"/>
    <w:rsid w:val="64D3C9EB"/>
    <w:rsid w:val="64F56AB8"/>
    <w:rsid w:val="65462D9B"/>
    <w:rsid w:val="65505B60"/>
    <w:rsid w:val="65C29CEA"/>
    <w:rsid w:val="65F20FDA"/>
    <w:rsid w:val="663ADDF8"/>
    <w:rsid w:val="6645789E"/>
    <w:rsid w:val="6647271C"/>
    <w:rsid w:val="66A44075"/>
    <w:rsid w:val="66AAADD5"/>
    <w:rsid w:val="66CAA37D"/>
    <w:rsid w:val="66E35D5F"/>
    <w:rsid w:val="670FDBD9"/>
    <w:rsid w:val="6714019D"/>
    <w:rsid w:val="673178A2"/>
    <w:rsid w:val="6757A7B4"/>
    <w:rsid w:val="675A5952"/>
    <w:rsid w:val="67725F9C"/>
    <w:rsid w:val="6788C883"/>
    <w:rsid w:val="67AC8CAB"/>
    <w:rsid w:val="67B173C6"/>
    <w:rsid w:val="67FFDD5B"/>
    <w:rsid w:val="689D5090"/>
    <w:rsid w:val="68CF7816"/>
    <w:rsid w:val="68FE3701"/>
    <w:rsid w:val="691A053F"/>
    <w:rsid w:val="6927322B"/>
    <w:rsid w:val="69310274"/>
    <w:rsid w:val="69471F67"/>
    <w:rsid w:val="69905A66"/>
    <w:rsid w:val="69A08944"/>
    <w:rsid w:val="69AA312A"/>
    <w:rsid w:val="69EE02FD"/>
    <w:rsid w:val="6A54658A"/>
    <w:rsid w:val="6ABC235D"/>
    <w:rsid w:val="6B01FA4B"/>
    <w:rsid w:val="6B329E89"/>
    <w:rsid w:val="6BC2B2E6"/>
    <w:rsid w:val="6BCBF19B"/>
    <w:rsid w:val="6C191721"/>
    <w:rsid w:val="6C61EB34"/>
    <w:rsid w:val="6C7F3CBA"/>
    <w:rsid w:val="6C8764EF"/>
    <w:rsid w:val="6CB176D4"/>
    <w:rsid w:val="6CD0BABC"/>
    <w:rsid w:val="6CE43CC2"/>
    <w:rsid w:val="6CEE079F"/>
    <w:rsid w:val="6D173C82"/>
    <w:rsid w:val="6D68AD08"/>
    <w:rsid w:val="6DB79358"/>
    <w:rsid w:val="6DC6946B"/>
    <w:rsid w:val="6DF95206"/>
    <w:rsid w:val="6E03C435"/>
    <w:rsid w:val="6E1499DF"/>
    <w:rsid w:val="6E19F4F5"/>
    <w:rsid w:val="6E28DFC4"/>
    <w:rsid w:val="6E2C3008"/>
    <w:rsid w:val="6E323CC5"/>
    <w:rsid w:val="6E38078F"/>
    <w:rsid w:val="6EA0A561"/>
    <w:rsid w:val="6EA71CD3"/>
    <w:rsid w:val="6ED91FD5"/>
    <w:rsid w:val="6F0A644B"/>
    <w:rsid w:val="6F2BF1C0"/>
    <w:rsid w:val="6F3E98F0"/>
    <w:rsid w:val="6F5148E0"/>
    <w:rsid w:val="6F69751E"/>
    <w:rsid w:val="6FAE0CE6"/>
    <w:rsid w:val="706AE929"/>
    <w:rsid w:val="7095767F"/>
    <w:rsid w:val="70A114BA"/>
    <w:rsid w:val="70BB9A46"/>
    <w:rsid w:val="70CAAA0E"/>
    <w:rsid w:val="70F683AD"/>
    <w:rsid w:val="70FF0892"/>
    <w:rsid w:val="71626BE7"/>
    <w:rsid w:val="7167EBC4"/>
    <w:rsid w:val="7168181A"/>
    <w:rsid w:val="7171CCE5"/>
    <w:rsid w:val="7201B98F"/>
    <w:rsid w:val="724AB308"/>
    <w:rsid w:val="72732139"/>
    <w:rsid w:val="728673AE"/>
    <w:rsid w:val="7287EF5B"/>
    <w:rsid w:val="729120E8"/>
    <w:rsid w:val="7295CF56"/>
    <w:rsid w:val="72ABAE41"/>
    <w:rsid w:val="72DA99EF"/>
    <w:rsid w:val="72E5A310"/>
    <w:rsid w:val="72F95E62"/>
    <w:rsid w:val="7374CC7A"/>
    <w:rsid w:val="739E2340"/>
    <w:rsid w:val="73D2DA3E"/>
    <w:rsid w:val="73D77C7A"/>
    <w:rsid w:val="73DB1C35"/>
    <w:rsid w:val="73F09C55"/>
    <w:rsid w:val="73F373CE"/>
    <w:rsid w:val="7402908C"/>
    <w:rsid w:val="7472929B"/>
    <w:rsid w:val="7478E0F7"/>
    <w:rsid w:val="74B0E770"/>
    <w:rsid w:val="74E97B1D"/>
    <w:rsid w:val="750B7D6F"/>
    <w:rsid w:val="752D87E2"/>
    <w:rsid w:val="753401B2"/>
    <w:rsid w:val="75438412"/>
    <w:rsid w:val="75595270"/>
    <w:rsid w:val="7562E242"/>
    <w:rsid w:val="759B8D53"/>
    <w:rsid w:val="75B6ADEE"/>
    <w:rsid w:val="75E73328"/>
    <w:rsid w:val="75F18F88"/>
    <w:rsid w:val="75F36CF8"/>
    <w:rsid w:val="761AD29A"/>
    <w:rsid w:val="7622E22D"/>
    <w:rsid w:val="7626A2AB"/>
    <w:rsid w:val="7633885F"/>
    <w:rsid w:val="766846F8"/>
    <w:rsid w:val="766949AB"/>
    <w:rsid w:val="76F829D9"/>
    <w:rsid w:val="7710AC17"/>
    <w:rsid w:val="774D6962"/>
    <w:rsid w:val="7768C766"/>
    <w:rsid w:val="77918052"/>
    <w:rsid w:val="779643F0"/>
    <w:rsid w:val="77A64122"/>
    <w:rsid w:val="77AE066F"/>
    <w:rsid w:val="77AE9671"/>
    <w:rsid w:val="77DAF00B"/>
    <w:rsid w:val="77DB9574"/>
    <w:rsid w:val="78026696"/>
    <w:rsid w:val="78094AAB"/>
    <w:rsid w:val="7832856A"/>
    <w:rsid w:val="783F638F"/>
    <w:rsid w:val="787AE2AF"/>
    <w:rsid w:val="78A4DE82"/>
    <w:rsid w:val="78BFCC4C"/>
    <w:rsid w:val="793A108C"/>
    <w:rsid w:val="793BBC37"/>
    <w:rsid w:val="794BB4C6"/>
    <w:rsid w:val="795ED6C8"/>
    <w:rsid w:val="79926254"/>
    <w:rsid w:val="7A1AB53E"/>
    <w:rsid w:val="7A203173"/>
    <w:rsid w:val="7A65DDA0"/>
    <w:rsid w:val="7A6C6845"/>
    <w:rsid w:val="7A8EDF2C"/>
    <w:rsid w:val="7ACF4A1B"/>
    <w:rsid w:val="7B32AB6E"/>
    <w:rsid w:val="7B8D8849"/>
    <w:rsid w:val="7B9A5574"/>
    <w:rsid w:val="7BACA910"/>
    <w:rsid w:val="7BE11946"/>
    <w:rsid w:val="7C0C0EDA"/>
    <w:rsid w:val="7C121952"/>
    <w:rsid w:val="7C43752C"/>
    <w:rsid w:val="7C7E290D"/>
    <w:rsid w:val="7CB3D9F9"/>
    <w:rsid w:val="7CC14124"/>
    <w:rsid w:val="7CD2E89E"/>
    <w:rsid w:val="7CED0101"/>
    <w:rsid w:val="7D2A3F99"/>
    <w:rsid w:val="7D6097BE"/>
    <w:rsid w:val="7D84E5E2"/>
    <w:rsid w:val="7D874AF0"/>
    <w:rsid w:val="7D96DAB3"/>
    <w:rsid w:val="7DC35404"/>
    <w:rsid w:val="7DCE6F5D"/>
    <w:rsid w:val="7DDB11E0"/>
    <w:rsid w:val="7DE6E39C"/>
    <w:rsid w:val="7DE91866"/>
    <w:rsid w:val="7DECB808"/>
    <w:rsid w:val="7E379BE7"/>
    <w:rsid w:val="7E60F5AA"/>
    <w:rsid w:val="7E719275"/>
    <w:rsid w:val="7EB8581F"/>
    <w:rsid w:val="7EDC6CF7"/>
    <w:rsid w:val="7F0376B2"/>
    <w:rsid w:val="7F04A67F"/>
    <w:rsid w:val="7F051EF3"/>
    <w:rsid w:val="7F79B786"/>
    <w:rsid w:val="7FAD5D73"/>
    <w:rsid w:val="7FDC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8FBE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B54EC5"/>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4EC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header" Target="header1.xml"/><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ntTable" Target="fontTable.xml"/><Relationship Id="rId94" Type="http://schemas.microsoft.com/office/2011/relationships/people" Target="people.xml"/><Relationship Id="rId95"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62</Pages>
  <Words>7736</Words>
  <Characters>44096</Characters>
  <Application>Microsoft Macintosh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周 媛媛</cp:lastModifiedBy>
  <cp:revision>829</cp:revision>
  <dcterms:created xsi:type="dcterms:W3CDTF">2018-05-04T00:47:00Z</dcterms:created>
  <dcterms:modified xsi:type="dcterms:W3CDTF">2018-05-05T20:06:00Z</dcterms:modified>
</cp:coreProperties>
</file>